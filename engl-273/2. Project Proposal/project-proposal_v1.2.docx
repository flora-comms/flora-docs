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6EF28B1" w14:textId="461AD655" w:rsidR="00E164FD" w:rsidRPr="007001D9" w:rsidRDefault="007001D9" w:rsidP="001C444C">
      <w:pPr>
        <w:pStyle w:val="Heading1"/>
        <w:pBdr>
          <w:bottom w:val="single" w:sz="4" w:space="1" w:color="auto"/>
        </w:pBdr>
      </w:pPr>
      <w:bookmarkStart w:id="0" w:name="_Toc177143785"/>
      <w:bookmarkStart w:id="1" w:name="_Toc177647844"/>
      <w:r>
        <w:t>Memorandum</w:t>
      </w:r>
      <w:bookmarkEnd w:id="0"/>
      <w:bookmarkEnd w:id="1"/>
    </w:p>
    <w:p w14:paraId="0FF8EE96" w14:textId="77777777" w:rsidR="00E164FD" w:rsidRDefault="003C28E4">
      <w:r>
        <w:t>To: Kimberly Lemieux</w:t>
      </w:r>
    </w:p>
    <w:p w14:paraId="5BE5B3A0" w14:textId="06643EAB" w:rsidR="00E164FD" w:rsidRDefault="003C28E4">
      <w:r>
        <w:t xml:space="preserve">CC: ECET Capstone </w:t>
      </w:r>
      <w:r w:rsidR="00424AFC">
        <w:t>Faculty</w:t>
      </w:r>
      <w:r w:rsidR="00B57D02">
        <w:t>,</w:t>
      </w:r>
      <w:r>
        <w:t xml:space="preserve"> Camosun College</w:t>
      </w:r>
      <w:r>
        <w:br/>
        <w:t>From: Cameron Gillingham</w:t>
      </w:r>
      <w:r w:rsidR="00B57D02">
        <w:t>,</w:t>
      </w:r>
      <w:r>
        <w:t xml:space="preserve"> Tella Osler</w:t>
      </w:r>
      <w:r w:rsidR="00B57D02">
        <w:t>,</w:t>
      </w:r>
      <w:r>
        <w:t xml:space="preserve"> Aaron Huinink</w:t>
      </w:r>
      <w:r>
        <w:br/>
        <w:t xml:space="preserve">Date: </w:t>
      </w:r>
      <w:r w:rsidR="00424AFC">
        <w:t>September</w:t>
      </w:r>
      <w:r>
        <w:t xml:space="preserve"> </w:t>
      </w:r>
      <w:r w:rsidR="00B57D02">
        <w:t>20</w:t>
      </w:r>
      <w:r>
        <w:rPr>
          <w:vertAlign w:val="superscript"/>
        </w:rPr>
        <w:t>th</w:t>
      </w:r>
      <w:r>
        <w:t xml:space="preserve"> 2024</w:t>
      </w:r>
      <w:r>
        <w:br/>
        <w:t xml:space="preserve">Subject: </w:t>
      </w:r>
      <w:r w:rsidR="004E2F20">
        <w:t>FLoRa</w:t>
      </w:r>
      <w:r>
        <w:t xml:space="preserve"> Communications Proposal</w:t>
      </w:r>
    </w:p>
    <w:p w14:paraId="3CB4D5BE" w14:textId="4EC4D15B" w:rsidR="00E164FD" w:rsidRDefault="008318C9" w:rsidP="00B57D02">
      <w:pPr>
        <w:pBdr>
          <w:between w:val="single" w:sz="4" w:space="1" w:color="000000"/>
        </w:pBdr>
      </w:pPr>
      <w:r>
        <w:rPr>
          <w:noProof/>
        </w:rPr>
        <w:pict w14:anchorId="2590AF24">
          <v:rect id="_x0000_i1025" alt="" style="width:468pt;height:.05pt;mso-width-percent:0;mso-height-percent:0;mso-width-percent:0;mso-height-percent:0" o:hralign="center" o:hrstd="t" o:hr="t" fillcolor="#a0a0a0" stroked="f"/>
        </w:pict>
      </w:r>
    </w:p>
    <w:p w14:paraId="0078A9D4" w14:textId="77777777" w:rsidR="00E164FD" w:rsidRDefault="003C28E4" w:rsidP="001C444C">
      <w:pPr>
        <w:pStyle w:val="Heading1"/>
        <w:pBdr>
          <w:bottom w:val="single" w:sz="4" w:space="1" w:color="auto"/>
        </w:pBdr>
      </w:pPr>
      <w:bookmarkStart w:id="2" w:name="_Toc177647845"/>
      <w:r w:rsidRPr="007001D9">
        <w:t>Summary</w:t>
      </w:r>
      <w:bookmarkEnd w:id="2"/>
    </w:p>
    <w:p w14:paraId="64A245A7" w14:textId="3833C72B" w:rsidR="00B57D02" w:rsidRPr="004E2F20" w:rsidRDefault="00E604B8" w:rsidP="004E2F20">
      <w:pPr>
        <w:rPr>
          <w:rFonts w:eastAsia="Times New Roman" w:cs="Times New Roman"/>
          <w:color w:val="000000"/>
          <w:lang w:val="en-US" w:eastAsia="en-US"/>
        </w:rPr>
      </w:pPr>
      <w:r>
        <w:rPr>
          <w:rFonts w:eastAsia="Times New Roman" w:cs="Times New Roman"/>
          <w:color w:val="000000"/>
          <w:lang w:val="en-US" w:eastAsia="en-US"/>
        </w:rPr>
        <w:t>Outside</w:t>
      </w:r>
      <w:r w:rsidR="004E2F20" w:rsidRPr="004E2F20">
        <w:rPr>
          <w:rFonts w:eastAsia="Times New Roman" w:cs="Times New Roman"/>
          <w:color w:val="000000"/>
          <w:lang w:val="en-US" w:eastAsia="en-US"/>
        </w:rPr>
        <w:t xml:space="preserve"> the bounds of cellular service, there are a lack of affordable communication choices for the average outdoors recreationalist.</w:t>
      </w:r>
      <w:r>
        <w:rPr>
          <w:rFonts w:eastAsia="Times New Roman" w:cs="Times New Roman"/>
          <w:color w:val="000000"/>
          <w:lang w:val="en-US" w:eastAsia="en-US"/>
        </w:rPr>
        <w:t xml:space="preserve"> E</w:t>
      </w:r>
      <w:r w:rsidR="004E2F20" w:rsidRPr="004E2F20">
        <w:rPr>
          <w:rFonts w:eastAsia="Times New Roman" w:cs="Times New Roman"/>
          <w:color w:val="000000"/>
          <w:lang w:val="en-US" w:eastAsia="en-US"/>
        </w:rPr>
        <w:t xml:space="preserve">xpensive satellite subscription devices </w:t>
      </w:r>
      <w:r w:rsidR="00B57D02">
        <w:rPr>
          <w:rFonts w:eastAsia="Times New Roman" w:cs="Times New Roman"/>
          <w:color w:val="000000"/>
          <w:lang w:val="en-US" w:eastAsia="en-US"/>
        </w:rPr>
        <w:t>are</w:t>
      </w:r>
      <w:r w:rsidR="004E2F20" w:rsidRPr="004E2F20">
        <w:rPr>
          <w:rFonts w:eastAsia="Times New Roman" w:cs="Times New Roman"/>
          <w:color w:val="000000"/>
          <w:lang w:val="en-US" w:eastAsia="en-US"/>
        </w:rPr>
        <w:t xml:space="preserve"> a safety essential</w:t>
      </w:r>
      <w:r>
        <w:rPr>
          <w:rFonts w:eastAsia="Times New Roman" w:cs="Times New Roman"/>
          <w:color w:val="000000"/>
          <w:lang w:val="en-US" w:eastAsia="en-US"/>
        </w:rPr>
        <w:t xml:space="preserve"> for</w:t>
      </w:r>
      <w:r w:rsidRPr="004E2F20">
        <w:rPr>
          <w:rFonts w:eastAsia="Times New Roman" w:cs="Times New Roman"/>
          <w:color w:val="000000"/>
          <w:lang w:val="en-US" w:eastAsia="en-US"/>
        </w:rPr>
        <w:t xml:space="preserve"> seasoned and technical outdoors people</w:t>
      </w:r>
      <w:r w:rsidR="004E2F20" w:rsidRPr="004E2F20">
        <w:rPr>
          <w:rFonts w:eastAsia="Times New Roman" w:cs="Times New Roman"/>
          <w:color w:val="000000"/>
          <w:lang w:val="en-US" w:eastAsia="en-US"/>
        </w:rPr>
        <w:t xml:space="preserve">, </w:t>
      </w:r>
      <w:r w:rsidR="00B57D02">
        <w:rPr>
          <w:rFonts w:eastAsia="Times New Roman" w:cs="Times New Roman"/>
          <w:color w:val="000000"/>
          <w:lang w:val="en-US" w:eastAsia="en-US"/>
        </w:rPr>
        <w:t xml:space="preserve">but </w:t>
      </w:r>
      <w:r w:rsidR="004E2F20" w:rsidRPr="004E2F20">
        <w:rPr>
          <w:rFonts w:eastAsia="Times New Roman" w:cs="Times New Roman"/>
          <w:color w:val="000000"/>
          <w:lang w:val="en-US" w:eastAsia="en-US"/>
        </w:rPr>
        <w:t>for casual hikers this can be a prohibitively expensive option. We aim to provide an inexpensive means of communication with the ease of scanning a QR code on your own smartphone. </w:t>
      </w:r>
      <w:r w:rsidR="00B57D02" w:rsidRPr="004E2F20">
        <w:rPr>
          <w:rFonts w:eastAsia="Times New Roman" w:cs="Times New Roman"/>
          <w:color w:val="000000"/>
          <w:lang w:val="en-US" w:eastAsia="en-US"/>
        </w:rPr>
        <w:t>In 2022 a fatality occurred on the Kludahk trail</w:t>
      </w:r>
      <w:r w:rsidR="00B57D02">
        <w:rPr>
          <w:rFonts w:eastAsia="Times New Roman" w:cs="Times New Roman"/>
          <w:color w:val="000000"/>
          <w:lang w:val="en-US" w:eastAsia="en-US"/>
        </w:rPr>
        <w:t xml:space="preserve"> in Jordan River</w:t>
      </w:r>
      <w:r w:rsidR="00B57D02" w:rsidRPr="004E2F20">
        <w:rPr>
          <w:rFonts w:eastAsia="Times New Roman" w:cs="Times New Roman"/>
          <w:color w:val="000000"/>
          <w:lang w:val="en-US" w:eastAsia="en-US"/>
        </w:rPr>
        <w:t xml:space="preserve">. This tragedy highlights the importance </w:t>
      </w:r>
      <w:r w:rsidR="00B57D02">
        <w:rPr>
          <w:rFonts w:eastAsia="Times New Roman" w:cs="Times New Roman"/>
          <w:color w:val="000000"/>
          <w:lang w:val="en-US" w:eastAsia="en-US"/>
        </w:rPr>
        <w:t>having</w:t>
      </w:r>
      <w:r w:rsidR="00B57D02" w:rsidRPr="004E2F20">
        <w:rPr>
          <w:rFonts w:eastAsia="Times New Roman" w:cs="Times New Roman"/>
          <w:color w:val="000000"/>
          <w:lang w:val="en-US" w:eastAsia="en-US"/>
        </w:rPr>
        <w:t xml:space="preserve"> accessible communication </w:t>
      </w:r>
      <w:r w:rsidR="00B57D02">
        <w:rPr>
          <w:rFonts w:eastAsia="Times New Roman" w:cs="Times New Roman"/>
          <w:color w:val="000000"/>
          <w:lang w:val="en-US" w:eastAsia="en-US"/>
        </w:rPr>
        <w:t>in remote areas</w:t>
      </w:r>
      <w:r w:rsidR="00B57D02" w:rsidRPr="004E2F20">
        <w:rPr>
          <w:rFonts w:eastAsia="Times New Roman" w:cs="Times New Roman"/>
          <w:color w:val="000000"/>
          <w:lang w:val="en-US" w:eastAsia="en-US"/>
        </w:rPr>
        <w:t xml:space="preserve">. </w:t>
      </w:r>
    </w:p>
    <w:p w14:paraId="4FC793DA" w14:textId="77777777" w:rsidR="004E2F20" w:rsidRPr="004E2F20" w:rsidRDefault="004E2F20" w:rsidP="004E2F20">
      <w:pPr>
        <w:rPr>
          <w:rFonts w:ascii="Times New Roman" w:eastAsia="Times New Roman" w:hAnsi="Times New Roman" w:cs="Times New Roman"/>
          <w:lang w:val="en-US" w:eastAsia="en-US"/>
        </w:rPr>
      </w:pPr>
    </w:p>
    <w:p w14:paraId="367FE092" w14:textId="6FA0627A" w:rsidR="004E2F20" w:rsidRDefault="00E604B8" w:rsidP="004E2F20">
      <w:pPr>
        <w:rPr>
          <w:rFonts w:eastAsia="Times New Roman" w:cs="Times New Roman"/>
          <w:color w:val="000000"/>
          <w:lang w:val="en-US" w:eastAsia="en-US"/>
        </w:rPr>
      </w:pPr>
      <w:r>
        <w:rPr>
          <w:rFonts w:eastAsia="Times New Roman" w:cs="Times New Roman"/>
          <w:color w:val="000000"/>
          <w:lang w:val="en-US" w:eastAsia="en-US"/>
        </w:rPr>
        <w:t>Our prototype</w:t>
      </w:r>
      <w:r w:rsidR="004E2F20" w:rsidRPr="004E2F20">
        <w:rPr>
          <w:rFonts w:eastAsia="Times New Roman" w:cs="Times New Roman"/>
          <w:color w:val="000000"/>
          <w:lang w:val="en-US" w:eastAsia="en-US"/>
        </w:rPr>
        <w:t xml:space="preserve"> LoRa (Long Range) radio mesh network</w:t>
      </w:r>
      <w:r>
        <w:rPr>
          <w:rFonts w:eastAsia="Times New Roman" w:cs="Times New Roman"/>
          <w:color w:val="000000"/>
          <w:lang w:val="en-US" w:eastAsia="en-US"/>
        </w:rPr>
        <w:t xml:space="preserve"> will be released December 13</w:t>
      </w:r>
      <w:r w:rsidRPr="00E604B8">
        <w:rPr>
          <w:rFonts w:eastAsia="Times New Roman" w:cs="Times New Roman"/>
          <w:color w:val="000000"/>
          <w:vertAlign w:val="superscript"/>
          <w:lang w:val="en-US" w:eastAsia="en-US"/>
        </w:rPr>
        <w:t>th</w:t>
      </w:r>
      <w:r>
        <w:rPr>
          <w:rFonts w:eastAsia="Times New Roman" w:cs="Times New Roman"/>
          <w:color w:val="000000"/>
          <w:lang w:val="en-US" w:eastAsia="en-US"/>
        </w:rPr>
        <w:t>, 2024 as a first step towards</w:t>
      </w:r>
      <w:r w:rsidR="004E2F20" w:rsidRPr="004E2F20">
        <w:rPr>
          <w:rFonts w:eastAsia="Times New Roman" w:cs="Times New Roman"/>
          <w:color w:val="000000"/>
          <w:lang w:val="en-US" w:eastAsia="en-US"/>
        </w:rPr>
        <w:t xml:space="preserve"> </w:t>
      </w:r>
      <w:r>
        <w:rPr>
          <w:rFonts w:eastAsia="Times New Roman" w:cs="Times New Roman"/>
          <w:color w:val="000000"/>
          <w:lang w:val="en-US" w:eastAsia="en-US"/>
        </w:rPr>
        <w:t xml:space="preserve">a </w:t>
      </w:r>
      <w:r w:rsidR="004E2F20" w:rsidRPr="004E2F20">
        <w:rPr>
          <w:rFonts w:eastAsia="Times New Roman" w:cs="Times New Roman"/>
          <w:color w:val="000000"/>
          <w:lang w:val="en-US" w:eastAsia="en-US"/>
        </w:rPr>
        <w:t xml:space="preserve">future implementation on the 48 km Kludahk trail outside of Jordan River, BC. LoRa is the perfect long range digital radio transmission choice for this low-noise, backcountry environment. It operates on the unlicensed 915MHz band and has low power requirements, allowing for off-grid, solar powered applications. Users will connect to our web application via Wi-Fi access points at LoRa </w:t>
      </w:r>
      <w:r w:rsidR="00B57D02">
        <w:rPr>
          <w:rFonts w:eastAsia="Times New Roman" w:cs="Times New Roman"/>
          <w:color w:val="000000"/>
          <w:lang w:val="en-US" w:eastAsia="en-US"/>
        </w:rPr>
        <w:t xml:space="preserve">mesh network </w:t>
      </w:r>
      <w:r w:rsidR="004E2F20" w:rsidRPr="004E2F20">
        <w:rPr>
          <w:rFonts w:eastAsia="Times New Roman" w:cs="Times New Roman"/>
          <w:color w:val="000000"/>
          <w:lang w:val="en-US" w:eastAsia="en-US"/>
        </w:rPr>
        <w:t>nodes along the trail and will be able to post public messages on the user-friendly interface. </w:t>
      </w:r>
      <w:r w:rsidR="00B57D02" w:rsidRPr="004E2F20">
        <w:rPr>
          <w:rFonts w:eastAsia="Times New Roman" w:cs="Times New Roman"/>
          <w:color w:val="000000"/>
          <w:lang w:val="en-US" w:eastAsia="en-US"/>
        </w:rPr>
        <w:t xml:space="preserve">It is our goal to </w:t>
      </w:r>
      <w:r w:rsidR="00B57D02">
        <w:rPr>
          <w:rFonts w:eastAsia="Times New Roman" w:cs="Times New Roman"/>
          <w:color w:val="000000"/>
          <w:lang w:val="en-US" w:eastAsia="en-US"/>
        </w:rPr>
        <w:t>develop</w:t>
      </w:r>
      <w:r w:rsidR="00B57D02" w:rsidRPr="004E2F20">
        <w:rPr>
          <w:rFonts w:eastAsia="Times New Roman" w:cs="Times New Roman"/>
          <w:color w:val="000000"/>
          <w:lang w:val="en-US" w:eastAsia="en-US"/>
        </w:rPr>
        <w:t xml:space="preserve"> the trail’s LoRa network in the future to include cellular integration with emergency services.  </w:t>
      </w:r>
    </w:p>
    <w:p w14:paraId="76EEDB07" w14:textId="6ABC4DB3" w:rsidR="00B57D02" w:rsidRDefault="00B57D02" w:rsidP="004E2F20">
      <w:pPr>
        <w:rPr>
          <w:rFonts w:eastAsia="Times New Roman" w:cs="Times New Roman"/>
          <w:color w:val="000000"/>
          <w:lang w:val="en-US" w:eastAsia="en-US"/>
        </w:rPr>
      </w:pPr>
    </w:p>
    <w:p w14:paraId="7E3AE9A9" w14:textId="6065D2A0" w:rsidR="004E2F20" w:rsidRPr="004E2F20" w:rsidRDefault="00B57D02" w:rsidP="00B57D02">
      <w:pPr>
        <w:rPr>
          <w:rFonts w:ascii="Times New Roman" w:eastAsia="Times New Roman" w:hAnsi="Times New Roman" w:cs="Times New Roman"/>
          <w:lang w:val="en-US" w:eastAsia="en-US"/>
        </w:rPr>
      </w:pPr>
      <w:r>
        <w:rPr>
          <w:rFonts w:eastAsia="Times New Roman" w:cs="Times New Roman"/>
          <w:color w:val="000000"/>
          <w:lang w:val="en-US" w:eastAsia="en-US"/>
        </w:rPr>
        <w:t xml:space="preserve">The node hardware prototype </w:t>
      </w:r>
      <w:r w:rsidRPr="00B57D02">
        <w:rPr>
          <w:rFonts w:eastAsia="Times New Roman" w:cs="Times New Roman"/>
          <w:i/>
          <w:iCs/>
          <w:color w:val="000000"/>
          <w:lang w:val="en-US" w:eastAsia="en-US"/>
        </w:rPr>
        <w:t>Petal v0.0</w:t>
      </w:r>
      <w:r>
        <w:rPr>
          <w:rFonts w:eastAsia="Times New Roman" w:cs="Times New Roman"/>
          <w:color w:val="000000"/>
          <w:lang w:val="en-US" w:eastAsia="en-US"/>
        </w:rPr>
        <w:t xml:space="preserve"> will be released October 1</w:t>
      </w:r>
      <w:r w:rsidRPr="00B57D02">
        <w:rPr>
          <w:rFonts w:eastAsia="Times New Roman" w:cs="Times New Roman"/>
          <w:color w:val="000000"/>
          <w:vertAlign w:val="superscript"/>
          <w:lang w:val="en-US" w:eastAsia="en-US"/>
        </w:rPr>
        <w:t>st</w:t>
      </w:r>
      <w:r>
        <w:rPr>
          <w:rFonts w:eastAsia="Times New Roman" w:cs="Times New Roman"/>
          <w:color w:val="000000"/>
          <w:lang w:val="en-US" w:eastAsia="en-US"/>
        </w:rPr>
        <w:t xml:space="preserve"> 2024 and the user interface software beta </w:t>
      </w:r>
      <w:r>
        <w:rPr>
          <w:rFonts w:eastAsia="Times New Roman" w:cs="Times New Roman"/>
          <w:i/>
          <w:iCs/>
          <w:color w:val="000000"/>
          <w:lang w:val="en-US" w:eastAsia="en-US"/>
        </w:rPr>
        <w:t>AVAlink</w:t>
      </w:r>
      <w:r>
        <w:rPr>
          <w:rFonts w:eastAsia="Times New Roman" w:cs="Times New Roman"/>
          <w:color w:val="000000"/>
          <w:lang w:val="en-US" w:eastAsia="en-US"/>
        </w:rPr>
        <w:t xml:space="preserve"> will be released October 28</w:t>
      </w:r>
      <w:r w:rsidRPr="00B57D02">
        <w:rPr>
          <w:rFonts w:eastAsia="Times New Roman" w:cs="Times New Roman"/>
          <w:color w:val="000000"/>
          <w:vertAlign w:val="superscript"/>
          <w:lang w:val="en-US" w:eastAsia="en-US"/>
        </w:rPr>
        <w:t>th</w:t>
      </w:r>
      <w:r>
        <w:rPr>
          <w:rFonts w:eastAsia="Times New Roman" w:cs="Times New Roman"/>
          <w:color w:val="000000"/>
          <w:lang w:val="en-US" w:eastAsia="en-US"/>
        </w:rPr>
        <w:t xml:space="preserve"> 2024. We request you accept the proposal and provide us with feedback in a timely fashion so we can remain on target for our scheduled milestones.</w:t>
      </w:r>
    </w:p>
    <w:p w14:paraId="3017C84A" w14:textId="180CD645" w:rsidR="00E164FD" w:rsidRDefault="003C28E4">
      <w:del w:id="3" w:author="Aaron Huinink" w:date="2024-09-13T08:59:00Z">
        <w:r w:rsidDel="00424AFC">
          <w:delText>Flora Communications aims to design a low cost and user</w:delText>
        </w:r>
        <w:r w:rsidR="009B6CD6" w:rsidDel="00424AFC">
          <w:delText>-</w:delText>
        </w:r>
        <w:r w:rsidDel="00424AFC">
          <w:delText>friendly LoRaW</w:delText>
        </w:r>
        <w:r w:rsidR="009B6CD6" w:rsidDel="00424AFC">
          <w:delText>AN-</w:delText>
        </w:r>
        <w:r w:rsidDel="00424AFC">
          <w:delText xml:space="preserve">based </w:delText>
        </w:r>
        <w:r w:rsidR="009B6CD6" w:rsidDel="00424AFC">
          <w:delText>digital radio network</w:delText>
        </w:r>
        <w:r w:rsidDel="00424AFC">
          <w:delText xml:space="preserve"> that can be installed and used in places without cellular coverage and without the need for expensive satellite communications modules. We began this project by reaching out the Kludahk </w:delText>
        </w:r>
        <w:r w:rsidR="009B6CD6" w:rsidDel="00424AFC">
          <w:delText>O</w:delText>
        </w:r>
        <w:r w:rsidDel="00424AFC">
          <w:delText xml:space="preserve">utdoors </w:delText>
        </w:r>
        <w:r w:rsidR="009B6CD6" w:rsidDel="00424AFC">
          <w:delText>C</w:delText>
        </w:r>
        <w:r w:rsidDel="00424AFC">
          <w:delText xml:space="preserve">lub, the club maintains a 48km trail that runs along the San Juan ridge. They were thrilled at the idea of adding an emergency network along the Kludahk trail and we hope to fulfill this for them. </w:delText>
        </w:r>
      </w:del>
    </w:p>
    <w:p w14:paraId="445F00F7" w14:textId="52CCCDA9" w:rsidR="00D53438" w:rsidRDefault="00D53438" w:rsidP="001C444C">
      <w:pPr>
        <w:pStyle w:val="TOCHeading"/>
        <w:pBdr>
          <w:bottom w:val="single" w:sz="4" w:space="1" w:color="auto"/>
        </w:pBdr>
      </w:pPr>
      <w:r>
        <w:br w:type="column"/>
      </w:r>
      <w:r>
        <w:lastRenderedPageBreak/>
        <w:t>Contents</w:t>
      </w:r>
    </w:p>
    <w:sdt>
      <w:sdtPr>
        <w:id w:val="-1641959995"/>
        <w:docPartObj>
          <w:docPartGallery w:val="Table of Contents"/>
          <w:docPartUnique/>
        </w:docPartObj>
      </w:sdtPr>
      <w:sdtEndPr>
        <w:rPr>
          <w:b/>
          <w:bCs/>
          <w:noProof/>
        </w:rPr>
      </w:sdtEndPr>
      <w:sdtContent>
        <w:p w14:paraId="1F5CB253" w14:textId="32AD7C58" w:rsidR="0018453A" w:rsidRDefault="007001D9">
          <w:pPr>
            <w:pStyle w:val="TOC1"/>
            <w:tabs>
              <w:tab w:val="right" w:leader="dot" w:pos="9350"/>
            </w:tabs>
            <w:rPr>
              <w:rFonts w:asciiTheme="minorHAnsi" w:eastAsiaTheme="minorEastAsia" w:hAnsiTheme="minorHAnsi" w:cstheme="minorBidi"/>
              <w:noProof/>
              <w:sz w:val="22"/>
              <w:szCs w:val="22"/>
              <w:lang w:val="en-US" w:eastAsia="en-US"/>
            </w:rPr>
          </w:pPr>
          <w:r>
            <w:fldChar w:fldCharType="begin"/>
          </w:r>
          <w:r>
            <w:instrText xml:space="preserve"> TOC \o "1-3" \h \z \u </w:instrText>
          </w:r>
          <w:r>
            <w:fldChar w:fldCharType="separate"/>
          </w:r>
          <w:hyperlink w:anchor="_Toc177647844" w:history="1">
            <w:r w:rsidR="0018453A" w:rsidRPr="00E96ABA">
              <w:rPr>
                <w:rStyle w:val="Hyperlink"/>
                <w:noProof/>
              </w:rPr>
              <w:t>Memorandum</w:t>
            </w:r>
            <w:r w:rsidR="0018453A">
              <w:rPr>
                <w:noProof/>
                <w:webHidden/>
              </w:rPr>
              <w:tab/>
            </w:r>
            <w:r w:rsidR="0018453A">
              <w:rPr>
                <w:noProof/>
                <w:webHidden/>
              </w:rPr>
              <w:fldChar w:fldCharType="begin"/>
            </w:r>
            <w:r w:rsidR="0018453A">
              <w:rPr>
                <w:noProof/>
                <w:webHidden/>
              </w:rPr>
              <w:instrText xml:space="preserve"> PAGEREF _Toc177647844 \h </w:instrText>
            </w:r>
            <w:r w:rsidR="0018453A">
              <w:rPr>
                <w:noProof/>
                <w:webHidden/>
              </w:rPr>
            </w:r>
            <w:r w:rsidR="0018453A">
              <w:rPr>
                <w:noProof/>
                <w:webHidden/>
              </w:rPr>
              <w:fldChar w:fldCharType="separate"/>
            </w:r>
            <w:r w:rsidR="0018453A">
              <w:rPr>
                <w:noProof/>
                <w:webHidden/>
              </w:rPr>
              <w:t>1</w:t>
            </w:r>
            <w:r w:rsidR="0018453A">
              <w:rPr>
                <w:noProof/>
                <w:webHidden/>
              </w:rPr>
              <w:fldChar w:fldCharType="end"/>
            </w:r>
          </w:hyperlink>
        </w:p>
        <w:p w14:paraId="4231D7D2" w14:textId="5821FB82" w:rsidR="0018453A" w:rsidRDefault="0018453A">
          <w:pPr>
            <w:pStyle w:val="TOC1"/>
            <w:tabs>
              <w:tab w:val="right" w:leader="dot" w:pos="9350"/>
            </w:tabs>
            <w:rPr>
              <w:rFonts w:asciiTheme="minorHAnsi" w:eastAsiaTheme="minorEastAsia" w:hAnsiTheme="minorHAnsi" w:cstheme="minorBidi"/>
              <w:noProof/>
              <w:sz w:val="22"/>
              <w:szCs w:val="22"/>
              <w:lang w:val="en-US" w:eastAsia="en-US"/>
            </w:rPr>
          </w:pPr>
          <w:hyperlink w:anchor="_Toc177647845" w:history="1">
            <w:r w:rsidRPr="00E96ABA">
              <w:rPr>
                <w:rStyle w:val="Hyperlink"/>
                <w:noProof/>
              </w:rPr>
              <w:t>Summary</w:t>
            </w:r>
            <w:r>
              <w:rPr>
                <w:noProof/>
                <w:webHidden/>
              </w:rPr>
              <w:tab/>
            </w:r>
            <w:r>
              <w:rPr>
                <w:noProof/>
                <w:webHidden/>
              </w:rPr>
              <w:fldChar w:fldCharType="begin"/>
            </w:r>
            <w:r>
              <w:rPr>
                <w:noProof/>
                <w:webHidden/>
              </w:rPr>
              <w:instrText xml:space="preserve"> PAGEREF _Toc177647845 \h </w:instrText>
            </w:r>
            <w:r>
              <w:rPr>
                <w:noProof/>
                <w:webHidden/>
              </w:rPr>
            </w:r>
            <w:r>
              <w:rPr>
                <w:noProof/>
                <w:webHidden/>
              </w:rPr>
              <w:fldChar w:fldCharType="separate"/>
            </w:r>
            <w:r>
              <w:rPr>
                <w:noProof/>
                <w:webHidden/>
              </w:rPr>
              <w:t>1</w:t>
            </w:r>
            <w:r>
              <w:rPr>
                <w:noProof/>
                <w:webHidden/>
              </w:rPr>
              <w:fldChar w:fldCharType="end"/>
            </w:r>
          </w:hyperlink>
        </w:p>
        <w:p w14:paraId="0D315993" w14:textId="4D851976" w:rsidR="0018453A" w:rsidRDefault="0018453A">
          <w:pPr>
            <w:pStyle w:val="TOC1"/>
            <w:tabs>
              <w:tab w:val="right" w:leader="dot" w:pos="9350"/>
            </w:tabs>
            <w:rPr>
              <w:rFonts w:asciiTheme="minorHAnsi" w:eastAsiaTheme="minorEastAsia" w:hAnsiTheme="minorHAnsi" w:cstheme="minorBidi"/>
              <w:noProof/>
              <w:sz w:val="22"/>
              <w:szCs w:val="22"/>
              <w:lang w:val="en-US" w:eastAsia="en-US"/>
            </w:rPr>
          </w:pPr>
          <w:hyperlink w:anchor="_Toc177647846" w:history="1">
            <w:r w:rsidRPr="00E96ABA">
              <w:rPr>
                <w:rStyle w:val="Hyperlink"/>
                <w:noProof/>
              </w:rPr>
              <w:t>Background</w:t>
            </w:r>
            <w:r>
              <w:rPr>
                <w:noProof/>
                <w:webHidden/>
              </w:rPr>
              <w:tab/>
            </w:r>
            <w:r>
              <w:rPr>
                <w:noProof/>
                <w:webHidden/>
              </w:rPr>
              <w:fldChar w:fldCharType="begin"/>
            </w:r>
            <w:r>
              <w:rPr>
                <w:noProof/>
                <w:webHidden/>
              </w:rPr>
              <w:instrText xml:space="preserve"> PAGEREF _Toc177647846 \h </w:instrText>
            </w:r>
            <w:r>
              <w:rPr>
                <w:noProof/>
                <w:webHidden/>
              </w:rPr>
            </w:r>
            <w:r>
              <w:rPr>
                <w:noProof/>
                <w:webHidden/>
              </w:rPr>
              <w:fldChar w:fldCharType="separate"/>
            </w:r>
            <w:r>
              <w:rPr>
                <w:noProof/>
                <w:webHidden/>
              </w:rPr>
              <w:t>3</w:t>
            </w:r>
            <w:r>
              <w:rPr>
                <w:noProof/>
                <w:webHidden/>
              </w:rPr>
              <w:fldChar w:fldCharType="end"/>
            </w:r>
          </w:hyperlink>
        </w:p>
        <w:p w14:paraId="39461E6A" w14:textId="1A4F1053" w:rsidR="0018453A" w:rsidRDefault="0018453A">
          <w:pPr>
            <w:pStyle w:val="TOC2"/>
            <w:tabs>
              <w:tab w:val="right" w:leader="dot" w:pos="9350"/>
            </w:tabs>
            <w:rPr>
              <w:rFonts w:asciiTheme="minorHAnsi" w:eastAsiaTheme="minorEastAsia" w:hAnsiTheme="minorHAnsi" w:cstheme="minorBidi"/>
              <w:noProof/>
              <w:sz w:val="22"/>
              <w:szCs w:val="22"/>
              <w:lang w:val="en-US" w:eastAsia="en-US"/>
            </w:rPr>
          </w:pPr>
          <w:hyperlink w:anchor="_Toc177647847" w:history="1">
            <w:r w:rsidRPr="00E96ABA">
              <w:rPr>
                <w:rStyle w:val="Hyperlink"/>
                <w:noProof/>
              </w:rPr>
              <w:t>Current Solutions</w:t>
            </w:r>
            <w:r>
              <w:rPr>
                <w:noProof/>
                <w:webHidden/>
              </w:rPr>
              <w:tab/>
            </w:r>
            <w:r>
              <w:rPr>
                <w:noProof/>
                <w:webHidden/>
              </w:rPr>
              <w:fldChar w:fldCharType="begin"/>
            </w:r>
            <w:r>
              <w:rPr>
                <w:noProof/>
                <w:webHidden/>
              </w:rPr>
              <w:instrText xml:space="preserve"> PAGEREF _Toc177647847 \h </w:instrText>
            </w:r>
            <w:r>
              <w:rPr>
                <w:noProof/>
                <w:webHidden/>
              </w:rPr>
            </w:r>
            <w:r>
              <w:rPr>
                <w:noProof/>
                <w:webHidden/>
              </w:rPr>
              <w:fldChar w:fldCharType="separate"/>
            </w:r>
            <w:r>
              <w:rPr>
                <w:noProof/>
                <w:webHidden/>
              </w:rPr>
              <w:t>3</w:t>
            </w:r>
            <w:r>
              <w:rPr>
                <w:noProof/>
                <w:webHidden/>
              </w:rPr>
              <w:fldChar w:fldCharType="end"/>
            </w:r>
          </w:hyperlink>
        </w:p>
        <w:p w14:paraId="5209A352" w14:textId="0E546E4E" w:rsidR="0018453A" w:rsidRDefault="0018453A">
          <w:pPr>
            <w:pStyle w:val="TOC2"/>
            <w:tabs>
              <w:tab w:val="right" w:leader="dot" w:pos="9350"/>
            </w:tabs>
            <w:rPr>
              <w:rFonts w:asciiTheme="minorHAnsi" w:eastAsiaTheme="minorEastAsia" w:hAnsiTheme="minorHAnsi" w:cstheme="minorBidi"/>
              <w:noProof/>
              <w:sz w:val="22"/>
              <w:szCs w:val="22"/>
              <w:lang w:val="en-US" w:eastAsia="en-US"/>
            </w:rPr>
          </w:pPr>
          <w:hyperlink w:anchor="_Toc177647848" w:history="1">
            <w:r w:rsidRPr="00E96ABA">
              <w:rPr>
                <w:rStyle w:val="Hyperlink"/>
                <w:noProof/>
              </w:rPr>
              <w:t>Petal Radio &amp; AVAlink Network</w:t>
            </w:r>
            <w:r>
              <w:rPr>
                <w:noProof/>
                <w:webHidden/>
              </w:rPr>
              <w:tab/>
            </w:r>
            <w:r>
              <w:rPr>
                <w:noProof/>
                <w:webHidden/>
              </w:rPr>
              <w:fldChar w:fldCharType="begin"/>
            </w:r>
            <w:r>
              <w:rPr>
                <w:noProof/>
                <w:webHidden/>
              </w:rPr>
              <w:instrText xml:space="preserve"> PAGEREF _Toc177647848 \h </w:instrText>
            </w:r>
            <w:r>
              <w:rPr>
                <w:noProof/>
                <w:webHidden/>
              </w:rPr>
            </w:r>
            <w:r>
              <w:rPr>
                <w:noProof/>
                <w:webHidden/>
              </w:rPr>
              <w:fldChar w:fldCharType="separate"/>
            </w:r>
            <w:r>
              <w:rPr>
                <w:noProof/>
                <w:webHidden/>
              </w:rPr>
              <w:t>3</w:t>
            </w:r>
            <w:r>
              <w:rPr>
                <w:noProof/>
                <w:webHidden/>
              </w:rPr>
              <w:fldChar w:fldCharType="end"/>
            </w:r>
          </w:hyperlink>
        </w:p>
        <w:p w14:paraId="56CB6052" w14:textId="079A0041" w:rsidR="0018453A" w:rsidRDefault="0018453A">
          <w:pPr>
            <w:pStyle w:val="TOC2"/>
            <w:tabs>
              <w:tab w:val="right" w:leader="dot" w:pos="9350"/>
            </w:tabs>
            <w:rPr>
              <w:rFonts w:asciiTheme="minorHAnsi" w:eastAsiaTheme="minorEastAsia" w:hAnsiTheme="minorHAnsi" w:cstheme="minorBidi"/>
              <w:noProof/>
              <w:sz w:val="22"/>
              <w:szCs w:val="22"/>
              <w:lang w:val="en-US" w:eastAsia="en-US"/>
            </w:rPr>
          </w:pPr>
          <w:hyperlink w:anchor="_Toc177647849" w:history="1">
            <w:r w:rsidRPr="00E96ABA">
              <w:rPr>
                <w:rStyle w:val="Hyperlink"/>
                <w:noProof/>
              </w:rPr>
              <w:t>Target Market</w:t>
            </w:r>
            <w:r>
              <w:rPr>
                <w:noProof/>
                <w:webHidden/>
              </w:rPr>
              <w:tab/>
            </w:r>
            <w:r>
              <w:rPr>
                <w:noProof/>
                <w:webHidden/>
              </w:rPr>
              <w:fldChar w:fldCharType="begin"/>
            </w:r>
            <w:r>
              <w:rPr>
                <w:noProof/>
                <w:webHidden/>
              </w:rPr>
              <w:instrText xml:space="preserve"> PAGEREF _Toc177647849 \h </w:instrText>
            </w:r>
            <w:r>
              <w:rPr>
                <w:noProof/>
                <w:webHidden/>
              </w:rPr>
            </w:r>
            <w:r>
              <w:rPr>
                <w:noProof/>
                <w:webHidden/>
              </w:rPr>
              <w:fldChar w:fldCharType="separate"/>
            </w:r>
            <w:r>
              <w:rPr>
                <w:noProof/>
                <w:webHidden/>
              </w:rPr>
              <w:t>4</w:t>
            </w:r>
            <w:r>
              <w:rPr>
                <w:noProof/>
                <w:webHidden/>
              </w:rPr>
              <w:fldChar w:fldCharType="end"/>
            </w:r>
          </w:hyperlink>
        </w:p>
        <w:p w14:paraId="533B1A55" w14:textId="770307ED" w:rsidR="0018453A" w:rsidRDefault="0018453A">
          <w:pPr>
            <w:pStyle w:val="TOC2"/>
            <w:tabs>
              <w:tab w:val="right" w:leader="dot" w:pos="9350"/>
            </w:tabs>
            <w:rPr>
              <w:rFonts w:asciiTheme="minorHAnsi" w:eastAsiaTheme="minorEastAsia" w:hAnsiTheme="minorHAnsi" w:cstheme="minorBidi"/>
              <w:noProof/>
              <w:sz w:val="22"/>
              <w:szCs w:val="22"/>
              <w:lang w:val="en-US" w:eastAsia="en-US"/>
            </w:rPr>
          </w:pPr>
          <w:hyperlink w:anchor="_Toc177647850" w:history="1">
            <w:r w:rsidRPr="00E96ABA">
              <w:rPr>
                <w:rStyle w:val="Hyperlink"/>
                <w:noProof/>
              </w:rPr>
              <w:t>Moving Forward</w:t>
            </w:r>
            <w:r>
              <w:rPr>
                <w:noProof/>
                <w:webHidden/>
              </w:rPr>
              <w:tab/>
            </w:r>
            <w:r>
              <w:rPr>
                <w:noProof/>
                <w:webHidden/>
              </w:rPr>
              <w:fldChar w:fldCharType="begin"/>
            </w:r>
            <w:r>
              <w:rPr>
                <w:noProof/>
                <w:webHidden/>
              </w:rPr>
              <w:instrText xml:space="preserve"> PAGEREF _Toc177647850 \h </w:instrText>
            </w:r>
            <w:r>
              <w:rPr>
                <w:noProof/>
                <w:webHidden/>
              </w:rPr>
            </w:r>
            <w:r>
              <w:rPr>
                <w:noProof/>
                <w:webHidden/>
              </w:rPr>
              <w:fldChar w:fldCharType="separate"/>
            </w:r>
            <w:r>
              <w:rPr>
                <w:noProof/>
                <w:webHidden/>
              </w:rPr>
              <w:t>4</w:t>
            </w:r>
            <w:r>
              <w:rPr>
                <w:noProof/>
                <w:webHidden/>
              </w:rPr>
              <w:fldChar w:fldCharType="end"/>
            </w:r>
          </w:hyperlink>
        </w:p>
        <w:p w14:paraId="1D6E01FA" w14:textId="1DE09637" w:rsidR="0018453A" w:rsidRDefault="0018453A">
          <w:pPr>
            <w:pStyle w:val="TOC1"/>
            <w:tabs>
              <w:tab w:val="right" w:leader="dot" w:pos="9350"/>
            </w:tabs>
            <w:rPr>
              <w:rFonts w:asciiTheme="minorHAnsi" w:eastAsiaTheme="minorEastAsia" w:hAnsiTheme="minorHAnsi" w:cstheme="minorBidi"/>
              <w:noProof/>
              <w:sz w:val="22"/>
              <w:szCs w:val="22"/>
              <w:lang w:val="en-US" w:eastAsia="en-US"/>
            </w:rPr>
          </w:pPr>
          <w:hyperlink w:anchor="_Toc177647851" w:history="1">
            <w:r w:rsidRPr="00E96ABA">
              <w:rPr>
                <w:rStyle w:val="Hyperlink"/>
                <w:noProof/>
              </w:rPr>
              <w:t>Discussion</w:t>
            </w:r>
            <w:r>
              <w:rPr>
                <w:noProof/>
                <w:webHidden/>
              </w:rPr>
              <w:tab/>
            </w:r>
            <w:r>
              <w:rPr>
                <w:noProof/>
                <w:webHidden/>
              </w:rPr>
              <w:fldChar w:fldCharType="begin"/>
            </w:r>
            <w:r>
              <w:rPr>
                <w:noProof/>
                <w:webHidden/>
              </w:rPr>
              <w:instrText xml:space="preserve"> PAGEREF _Toc177647851 \h </w:instrText>
            </w:r>
            <w:r>
              <w:rPr>
                <w:noProof/>
                <w:webHidden/>
              </w:rPr>
            </w:r>
            <w:r>
              <w:rPr>
                <w:noProof/>
                <w:webHidden/>
              </w:rPr>
              <w:fldChar w:fldCharType="separate"/>
            </w:r>
            <w:r>
              <w:rPr>
                <w:noProof/>
                <w:webHidden/>
              </w:rPr>
              <w:t>5</w:t>
            </w:r>
            <w:r>
              <w:rPr>
                <w:noProof/>
                <w:webHidden/>
              </w:rPr>
              <w:fldChar w:fldCharType="end"/>
            </w:r>
          </w:hyperlink>
        </w:p>
        <w:p w14:paraId="204E9828" w14:textId="21FD96CB" w:rsidR="0018453A" w:rsidRDefault="0018453A">
          <w:pPr>
            <w:pStyle w:val="TOC2"/>
            <w:tabs>
              <w:tab w:val="right" w:leader="dot" w:pos="9350"/>
            </w:tabs>
            <w:rPr>
              <w:rFonts w:asciiTheme="minorHAnsi" w:eastAsiaTheme="minorEastAsia" w:hAnsiTheme="minorHAnsi" w:cstheme="minorBidi"/>
              <w:noProof/>
              <w:sz w:val="22"/>
              <w:szCs w:val="22"/>
              <w:lang w:val="en-US" w:eastAsia="en-US"/>
            </w:rPr>
          </w:pPr>
          <w:hyperlink w:anchor="_Toc177647852" w:history="1">
            <w:r w:rsidRPr="00E96ABA">
              <w:rPr>
                <w:rStyle w:val="Hyperlink"/>
                <w:noProof/>
              </w:rPr>
              <w:t>Technical Overview</w:t>
            </w:r>
            <w:r>
              <w:rPr>
                <w:noProof/>
                <w:webHidden/>
              </w:rPr>
              <w:tab/>
            </w:r>
            <w:r>
              <w:rPr>
                <w:noProof/>
                <w:webHidden/>
              </w:rPr>
              <w:fldChar w:fldCharType="begin"/>
            </w:r>
            <w:r>
              <w:rPr>
                <w:noProof/>
                <w:webHidden/>
              </w:rPr>
              <w:instrText xml:space="preserve"> PAGEREF _Toc177647852 \h </w:instrText>
            </w:r>
            <w:r>
              <w:rPr>
                <w:noProof/>
                <w:webHidden/>
              </w:rPr>
            </w:r>
            <w:r>
              <w:rPr>
                <w:noProof/>
                <w:webHidden/>
              </w:rPr>
              <w:fldChar w:fldCharType="separate"/>
            </w:r>
            <w:r>
              <w:rPr>
                <w:noProof/>
                <w:webHidden/>
              </w:rPr>
              <w:t>5</w:t>
            </w:r>
            <w:r>
              <w:rPr>
                <w:noProof/>
                <w:webHidden/>
              </w:rPr>
              <w:fldChar w:fldCharType="end"/>
            </w:r>
          </w:hyperlink>
        </w:p>
        <w:p w14:paraId="02300330" w14:textId="5A8B4C35" w:rsidR="0018453A" w:rsidRDefault="0018453A">
          <w:pPr>
            <w:pStyle w:val="TOC3"/>
            <w:tabs>
              <w:tab w:val="right" w:leader="dot" w:pos="9350"/>
            </w:tabs>
            <w:rPr>
              <w:rFonts w:asciiTheme="minorHAnsi" w:eastAsiaTheme="minorEastAsia" w:hAnsiTheme="minorHAnsi" w:cstheme="minorBidi"/>
              <w:noProof/>
              <w:sz w:val="22"/>
              <w:szCs w:val="22"/>
              <w:lang w:val="en-US" w:eastAsia="en-US"/>
            </w:rPr>
          </w:pPr>
          <w:hyperlink w:anchor="_Toc177647853" w:history="1">
            <w:r w:rsidRPr="00E96ABA">
              <w:rPr>
                <w:rStyle w:val="Hyperlink"/>
                <w:noProof/>
              </w:rPr>
              <w:t>Theory of Operation</w:t>
            </w:r>
            <w:r>
              <w:rPr>
                <w:noProof/>
                <w:webHidden/>
              </w:rPr>
              <w:tab/>
            </w:r>
            <w:r>
              <w:rPr>
                <w:noProof/>
                <w:webHidden/>
              </w:rPr>
              <w:fldChar w:fldCharType="begin"/>
            </w:r>
            <w:r>
              <w:rPr>
                <w:noProof/>
                <w:webHidden/>
              </w:rPr>
              <w:instrText xml:space="preserve"> PAGEREF _Toc177647853 \h </w:instrText>
            </w:r>
            <w:r>
              <w:rPr>
                <w:noProof/>
                <w:webHidden/>
              </w:rPr>
            </w:r>
            <w:r>
              <w:rPr>
                <w:noProof/>
                <w:webHidden/>
              </w:rPr>
              <w:fldChar w:fldCharType="separate"/>
            </w:r>
            <w:r>
              <w:rPr>
                <w:noProof/>
                <w:webHidden/>
              </w:rPr>
              <w:t>5</w:t>
            </w:r>
            <w:r>
              <w:rPr>
                <w:noProof/>
                <w:webHidden/>
              </w:rPr>
              <w:fldChar w:fldCharType="end"/>
            </w:r>
          </w:hyperlink>
        </w:p>
        <w:p w14:paraId="06F6F4F3" w14:textId="27CCAF61" w:rsidR="0018453A" w:rsidRDefault="0018453A">
          <w:pPr>
            <w:pStyle w:val="TOC3"/>
            <w:tabs>
              <w:tab w:val="right" w:leader="dot" w:pos="9350"/>
            </w:tabs>
            <w:rPr>
              <w:rFonts w:asciiTheme="minorHAnsi" w:eastAsiaTheme="minorEastAsia" w:hAnsiTheme="minorHAnsi" w:cstheme="minorBidi"/>
              <w:noProof/>
              <w:sz w:val="22"/>
              <w:szCs w:val="22"/>
              <w:lang w:val="en-US" w:eastAsia="en-US"/>
            </w:rPr>
          </w:pPr>
          <w:hyperlink w:anchor="_Toc177647854" w:history="1">
            <w:r w:rsidRPr="00E96ABA">
              <w:rPr>
                <w:rStyle w:val="Hyperlink"/>
                <w:noProof/>
              </w:rPr>
              <w:t>Scope</w:t>
            </w:r>
            <w:r>
              <w:rPr>
                <w:noProof/>
                <w:webHidden/>
              </w:rPr>
              <w:tab/>
            </w:r>
            <w:r>
              <w:rPr>
                <w:noProof/>
                <w:webHidden/>
              </w:rPr>
              <w:fldChar w:fldCharType="begin"/>
            </w:r>
            <w:r>
              <w:rPr>
                <w:noProof/>
                <w:webHidden/>
              </w:rPr>
              <w:instrText xml:space="preserve"> PAGEREF _Toc177647854 \h </w:instrText>
            </w:r>
            <w:r>
              <w:rPr>
                <w:noProof/>
                <w:webHidden/>
              </w:rPr>
            </w:r>
            <w:r>
              <w:rPr>
                <w:noProof/>
                <w:webHidden/>
              </w:rPr>
              <w:fldChar w:fldCharType="separate"/>
            </w:r>
            <w:r>
              <w:rPr>
                <w:noProof/>
                <w:webHidden/>
              </w:rPr>
              <w:t>5</w:t>
            </w:r>
            <w:r>
              <w:rPr>
                <w:noProof/>
                <w:webHidden/>
              </w:rPr>
              <w:fldChar w:fldCharType="end"/>
            </w:r>
          </w:hyperlink>
        </w:p>
        <w:p w14:paraId="4B1FBDB5" w14:textId="15ACAA69" w:rsidR="0018453A" w:rsidRDefault="0018453A">
          <w:pPr>
            <w:pStyle w:val="TOC3"/>
            <w:tabs>
              <w:tab w:val="right" w:leader="dot" w:pos="9350"/>
            </w:tabs>
            <w:rPr>
              <w:rFonts w:asciiTheme="minorHAnsi" w:eastAsiaTheme="minorEastAsia" w:hAnsiTheme="minorHAnsi" w:cstheme="minorBidi"/>
              <w:noProof/>
              <w:sz w:val="22"/>
              <w:szCs w:val="22"/>
              <w:lang w:val="en-US" w:eastAsia="en-US"/>
            </w:rPr>
          </w:pPr>
          <w:hyperlink w:anchor="_Toc177647855" w:history="1">
            <w:r w:rsidRPr="00E96ABA">
              <w:rPr>
                <w:rStyle w:val="Hyperlink"/>
                <w:noProof/>
              </w:rPr>
              <w:t>Methods</w:t>
            </w:r>
            <w:r>
              <w:rPr>
                <w:noProof/>
                <w:webHidden/>
              </w:rPr>
              <w:tab/>
            </w:r>
            <w:r>
              <w:rPr>
                <w:noProof/>
                <w:webHidden/>
              </w:rPr>
              <w:fldChar w:fldCharType="begin"/>
            </w:r>
            <w:r>
              <w:rPr>
                <w:noProof/>
                <w:webHidden/>
              </w:rPr>
              <w:instrText xml:space="preserve"> PAGEREF _Toc177647855 \h </w:instrText>
            </w:r>
            <w:r>
              <w:rPr>
                <w:noProof/>
                <w:webHidden/>
              </w:rPr>
            </w:r>
            <w:r>
              <w:rPr>
                <w:noProof/>
                <w:webHidden/>
              </w:rPr>
              <w:fldChar w:fldCharType="separate"/>
            </w:r>
            <w:r>
              <w:rPr>
                <w:noProof/>
                <w:webHidden/>
              </w:rPr>
              <w:t>6</w:t>
            </w:r>
            <w:r>
              <w:rPr>
                <w:noProof/>
                <w:webHidden/>
              </w:rPr>
              <w:fldChar w:fldCharType="end"/>
            </w:r>
          </w:hyperlink>
        </w:p>
        <w:p w14:paraId="1BBDB8C4" w14:textId="712C8499" w:rsidR="0018453A" w:rsidRDefault="0018453A">
          <w:pPr>
            <w:pStyle w:val="TOC3"/>
            <w:tabs>
              <w:tab w:val="right" w:leader="dot" w:pos="9350"/>
            </w:tabs>
            <w:rPr>
              <w:rFonts w:asciiTheme="minorHAnsi" w:eastAsiaTheme="minorEastAsia" w:hAnsiTheme="minorHAnsi" w:cstheme="minorBidi"/>
              <w:noProof/>
              <w:sz w:val="22"/>
              <w:szCs w:val="22"/>
              <w:lang w:val="en-US" w:eastAsia="en-US"/>
            </w:rPr>
          </w:pPr>
          <w:hyperlink w:anchor="_Toc177647856" w:history="1">
            <w:r w:rsidRPr="00E96ABA">
              <w:rPr>
                <w:rStyle w:val="Hyperlink"/>
                <w:noProof/>
              </w:rPr>
              <w:t>Parts &amp; Materials</w:t>
            </w:r>
            <w:r>
              <w:rPr>
                <w:noProof/>
                <w:webHidden/>
              </w:rPr>
              <w:tab/>
            </w:r>
            <w:r>
              <w:rPr>
                <w:noProof/>
                <w:webHidden/>
              </w:rPr>
              <w:fldChar w:fldCharType="begin"/>
            </w:r>
            <w:r>
              <w:rPr>
                <w:noProof/>
                <w:webHidden/>
              </w:rPr>
              <w:instrText xml:space="preserve"> PAGEREF _Toc177647856 \h </w:instrText>
            </w:r>
            <w:r>
              <w:rPr>
                <w:noProof/>
                <w:webHidden/>
              </w:rPr>
            </w:r>
            <w:r>
              <w:rPr>
                <w:noProof/>
                <w:webHidden/>
              </w:rPr>
              <w:fldChar w:fldCharType="separate"/>
            </w:r>
            <w:r>
              <w:rPr>
                <w:noProof/>
                <w:webHidden/>
              </w:rPr>
              <w:t>8</w:t>
            </w:r>
            <w:r>
              <w:rPr>
                <w:noProof/>
                <w:webHidden/>
              </w:rPr>
              <w:fldChar w:fldCharType="end"/>
            </w:r>
          </w:hyperlink>
        </w:p>
        <w:p w14:paraId="5865F099" w14:textId="2253FF80" w:rsidR="0018453A" w:rsidRDefault="0018453A">
          <w:pPr>
            <w:pStyle w:val="TOC2"/>
            <w:tabs>
              <w:tab w:val="right" w:leader="dot" w:pos="9350"/>
            </w:tabs>
            <w:rPr>
              <w:rFonts w:asciiTheme="minorHAnsi" w:eastAsiaTheme="minorEastAsia" w:hAnsiTheme="minorHAnsi" w:cstheme="minorBidi"/>
              <w:noProof/>
              <w:sz w:val="22"/>
              <w:szCs w:val="22"/>
              <w:lang w:val="en-US" w:eastAsia="en-US"/>
            </w:rPr>
          </w:pPr>
          <w:hyperlink w:anchor="_Toc177647857" w:history="1">
            <w:r w:rsidRPr="00E96ABA">
              <w:rPr>
                <w:rStyle w:val="Hyperlink"/>
                <w:noProof/>
              </w:rPr>
              <w:t>Management Overview</w:t>
            </w:r>
            <w:r>
              <w:rPr>
                <w:noProof/>
                <w:webHidden/>
              </w:rPr>
              <w:tab/>
            </w:r>
            <w:r>
              <w:rPr>
                <w:noProof/>
                <w:webHidden/>
              </w:rPr>
              <w:fldChar w:fldCharType="begin"/>
            </w:r>
            <w:r>
              <w:rPr>
                <w:noProof/>
                <w:webHidden/>
              </w:rPr>
              <w:instrText xml:space="preserve"> PAGEREF _Toc177647857 \h </w:instrText>
            </w:r>
            <w:r>
              <w:rPr>
                <w:noProof/>
                <w:webHidden/>
              </w:rPr>
            </w:r>
            <w:r>
              <w:rPr>
                <w:noProof/>
                <w:webHidden/>
              </w:rPr>
              <w:fldChar w:fldCharType="separate"/>
            </w:r>
            <w:r>
              <w:rPr>
                <w:noProof/>
                <w:webHidden/>
              </w:rPr>
              <w:t>8</w:t>
            </w:r>
            <w:r>
              <w:rPr>
                <w:noProof/>
                <w:webHidden/>
              </w:rPr>
              <w:fldChar w:fldCharType="end"/>
            </w:r>
          </w:hyperlink>
        </w:p>
        <w:p w14:paraId="59CBFCAA" w14:textId="025251E3" w:rsidR="0018453A" w:rsidRDefault="0018453A">
          <w:pPr>
            <w:pStyle w:val="TOC3"/>
            <w:tabs>
              <w:tab w:val="right" w:leader="dot" w:pos="9350"/>
            </w:tabs>
            <w:rPr>
              <w:rFonts w:asciiTheme="minorHAnsi" w:eastAsiaTheme="minorEastAsia" w:hAnsiTheme="minorHAnsi" w:cstheme="minorBidi"/>
              <w:noProof/>
              <w:sz w:val="22"/>
              <w:szCs w:val="22"/>
              <w:lang w:val="en-US" w:eastAsia="en-US"/>
            </w:rPr>
          </w:pPr>
          <w:hyperlink w:anchor="_Toc177647858" w:history="1">
            <w:r w:rsidRPr="00E96ABA">
              <w:rPr>
                <w:rStyle w:val="Hyperlink"/>
                <w:noProof/>
              </w:rPr>
              <w:t>Our Team</w:t>
            </w:r>
            <w:r>
              <w:rPr>
                <w:noProof/>
                <w:webHidden/>
              </w:rPr>
              <w:tab/>
            </w:r>
            <w:r>
              <w:rPr>
                <w:noProof/>
                <w:webHidden/>
              </w:rPr>
              <w:fldChar w:fldCharType="begin"/>
            </w:r>
            <w:r>
              <w:rPr>
                <w:noProof/>
                <w:webHidden/>
              </w:rPr>
              <w:instrText xml:space="preserve"> PAGEREF _Toc177647858 \h </w:instrText>
            </w:r>
            <w:r>
              <w:rPr>
                <w:noProof/>
                <w:webHidden/>
              </w:rPr>
            </w:r>
            <w:r>
              <w:rPr>
                <w:noProof/>
                <w:webHidden/>
              </w:rPr>
              <w:fldChar w:fldCharType="separate"/>
            </w:r>
            <w:r>
              <w:rPr>
                <w:noProof/>
                <w:webHidden/>
              </w:rPr>
              <w:t>8</w:t>
            </w:r>
            <w:r>
              <w:rPr>
                <w:noProof/>
                <w:webHidden/>
              </w:rPr>
              <w:fldChar w:fldCharType="end"/>
            </w:r>
          </w:hyperlink>
        </w:p>
        <w:p w14:paraId="01A8F2DC" w14:textId="6C404C04" w:rsidR="0018453A" w:rsidRDefault="0018453A">
          <w:pPr>
            <w:pStyle w:val="TOC3"/>
            <w:tabs>
              <w:tab w:val="right" w:leader="dot" w:pos="9350"/>
            </w:tabs>
            <w:rPr>
              <w:rFonts w:asciiTheme="minorHAnsi" w:eastAsiaTheme="minorEastAsia" w:hAnsiTheme="minorHAnsi" w:cstheme="minorBidi"/>
              <w:noProof/>
              <w:sz w:val="22"/>
              <w:szCs w:val="22"/>
              <w:lang w:val="en-US" w:eastAsia="en-US"/>
            </w:rPr>
          </w:pPr>
          <w:hyperlink w:anchor="_Toc177647859" w:history="1">
            <w:r w:rsidRPr="00E96ABA">
              <w:rPr>
                <w:rStyle w:val="Hyperlink"/>
                <w:noProof/>
              </w:rPr>
              <w:t>Logistics</w:t>
            </w:r>
            <w:r>
              <w:rPr>
                <w:noProof/>
                <w:webHidden/>
              </w:rPr>
              <w:tab/>
            </w:r>
            <w:r>
              <w:rPr>
                <w:noProof/>
                <w:webHidden/>
              </w:rPr>
              <w:fldChar w:fldCharType="begin"/>
            </w:r>
            <w:r>
              <w:rPr>
                <w:noProof/>
                <w:webHidden/>
              </w:rPr>
              <w:instrText xml:space="preserve"> PAGEREF _Toc177647859 \h </w:instrText>
            </w:r>
            <w:r>
              <w:rPr>
                <w:noProof/>
                <w:webHidden/>
              </w:rPr>
            </w:r>
            <w:r>
              <w:rPr>
                <w:noProof/>
                <w:webHidden/>
              </w:rPr>
              <w:fldChar w:fldCharType="separate"/>
            </w:r>
            <w:r>
              <w:rPr>
                <w:noProof/>
                <w:webHidden/>
              </w:rPr>
              <w:t>9</w:t>
            </w:r>
            <w:r>
              <w:rPr>
                <w:noProof/>
                <w:webHidden/>
              </w:rPr>
              <w:fldChar w:fldCharType="end"/>
            </w:r>
          </w:hyperlink>
        </w:p>
        <w:p w14:paraId="49798104" w14:textId="78799396" w:rsidR="0018453A" w:rsidRDefault="0018453A">
          <w:pPr>
            <w:pStyle w:val="TOC3"/>
            <w:tabs>
              <w:tab w:val="right" w:leader="dot" w:pos="9350"/>
            </w:tabs>
            <w:rPr>
              <w:rFonts w:asciiTheme="minorHAnsi" w:eastAsiaTheme="minorEastAsia" w:hAnsiTheme="minorHAnsi" w:cstheme="minorBidi"/>
              <w:noProof/>
              <w:sz w:val="22"/>
              <w:szCs w:val="22"/>
              <w:lang w:val="en-US" w:eastAsia="en-US"/>
            </w:rPr>
          </w:pPr>
          <w:hyperlink w:anchor="_Toc177647860" w:history="1">
            <w:r w:rsidRPr="00E96ABA">
              <w:rPr>
                <w:rStyle w:val="Hyperlink"/>
                <w:noProof/>
              </w:rPr>
              <w:t>Facilities</w:t>
            </w:r>
            <w:r>
              <w:rPr>
                <w:noProof/>
                <w:webHidden/>
              </w:rPr>
              <w:tab/>
            </w:r>
            <w:r>
              <w:rPr>
                <w:noProof/>
                <w:webHidden/>
              </w:rPr>
              <w:fldChar w:fldCharType="begin"/>
            </w:r>
            <w:r>
              <w:rPr>
                <w:noProof/>
                <w:webHidden/>
              </w:rPr>
              <w:instrText xml:space="preserve"> PAGEREF _Toc177647860 \h </w:instrText>
            </w:r>
            <w:r>
              <w:rPr>
                <w:noProof/>
                <w:webHidden/>
              </w:rPr>
            </w:r>
            <w:r>
              <w:rPr>
                <w:noProof/>
                <w:webHidden/>
              </w:rPr>
              <w:fldChar w:fldCharType="separate"/>
            </w:r>
            <w:r>
              <w:rPr>
                <w:noProof/>
                <w:webHidden/>
              </w:rPr>
              <w:t>9</w:t>
            </w:r>
            <w:r>
              <w:rPr>
                <w:noProof/>
                <w:webHidden/>
              </w:rPr>
              <w:fldChar w:fldCharType="end"/>
            </w:r>
          </w:hyperlink>
        </w:p>
        <w:p w14:paraId="55575EE7" w14:textId="26CDCC73" w:rsidR="0018453A" w:rsidRDefault="0018453A">
          <w:pPr>
            <w:pStyle w:val="TOC2"/>
            <w:tabs>
              <w:tab w:val="right" w:leader="dot" w:pos="9350"/>
            </w:tabs>
            <w:rPr>
              <w:rFonts w:asciiTheme="minorHAnsi" w:eastAsiaTheme="minorEastAsia" w:hAnsiTheme="minorHAnsi" w:cstheme="minorBidi"/>
              <w:noProof/>
              <w:sz w:val="22"/>
              <w:szCs w:val="22"/>
              <w:lang w:val="en-US" w:eastAsia="en-US"/>
            </w:rPr>
          </w:pPr>
          <w:hyperlink w:anchor="_Toc177647861" w:history="1">
            <w:r w:rsidRPr="00E96ABA">
              <w:rPr>
                <w:rStyle w:val="Hyperlink"/>
                <w:noProof/>
              </w:rPr>
              <w:t>Financial Overview</w:t>
            </w:r>
            <w:r>
              <w:rPr>
                <w:noProof/>
                <w:webHidden/>
              </w:rPr>
              <w:tab/>
            </w:r>
            <w:r>
              <w:rPr>
                <w:noProof/>
                <w:webHidden/>
              </w:rPr>
              <w:fldChar w:fldCharType="begin"/>
            </w:r>
            <w:r>
              <w:rPr>
                <w:noProof/>
                <w:webHidden/>
              </w:rPr>
              <w:instrText xml:space="preserve"> PAGEREF _Toc177647861 \h </w:instrText>
            </w:r>
            <w:r>
              <w:rPr>
                <w:noProof/>
                <w:webHidden/>
              </w:rPr>
            </w:r>
            <w:r>
              <w:rPr>
                <w:noProof/>
                <w:webHidden/>
              </w:rPr>
              <w:fldChar w:fldCharType="separate"/>
            </w:r>
            <w:r>
              <w:rPr>
                <w:noProof/>
                <w:webHidden/>
              </w:rPr>
              <w:t>9</w:t>
            </w:r>
            <w:r>
              <w:rPr>
                <w:noProof/>
                <w:webHidden/>
              </w:rPr>
              <w:fldChar w:fldCharType="end"/>
            </w:r>
          </w:hyperlink>
        </w:p>
        <w:p w14:paraId="13E0B12B" w14:textId="102F10B1" w:rsidR="0018453A" w:rsidRDefault="0018453A">
          <w:pPr>
            <w:pStyle w:val="TOC3"/>
            <w:tabs>
              <w:tab w:val="right" w:leader="dot" w:pos="9350"/>
            </w:tabs>
            <w:rPr>
              <w:rFonts w:asciiTheme="minorHAnsi" w:eastAsiaTheme="minorEastAsia" w:hAnsiTheme="minorHAnsi" w:cstheme="minorBidi"/>
              <w:noProof/>
              <w:sz w:val="22"/>
              <w:szCs w:val="22"/>
              <w:lang w:val="en-US" w:eastAsia="en-US"/>
            </w:rPr>
          </w:pPr>
          <w:hyperlink w:anchor="_Toc177647862" w:history="1">
            <w:r w:rsidRPr="00E96ABA">
              <w:rPr>
                <w:rStyle w:val="Hyperlink"/>
                <w:noProof/>
              </w:rPr>
              <w:t>Major Costs</w:t>
            </w:r>
            <w:r>
              <w:rPr>
                <w:noProof/>
                <w:webHidden/>
              </w:rPr>
              <w:tab/>
            </w:r>
            <w:r>
              <w:rPr>
                <w:noProof/>
                <w:webHidden/>
              </w:rPr>
              <w:fldChar w:fldCharType="begin"/>
            </w:r>
            <w:r>
              <w:rPr>
                <w:noProof/>
                <w:webHidden/>
              </w:rPr>
              <w:instrText xml:space="preserve"> PAGEREF _Toc177647862 \h </w:instrText>
            </w:r>
            <w:r>
              <w:rPr>
                <w:noProof/>
                <w:webHidden/>
              </w:rPr>
            </w:r>
            <w:r>
              <w:rPr>
                <w:noProof/>
                <w:webHidden/>
              </w:rPr>
              <w:fldChar w:fldCharType="separate"/>
            </w:r>
            <w:r>
              <w:rPr>
                <w:noProof/>
                <w:webHidden/>
              </w:rPr>
              <w:t>9</w:t>
            </w:r>
            <w:r>
              <w:rPr>
                <w:noProof/>
                <w:webHidden/>
              </w:rPr>
              <w:fldChar w:fldCharType="end"/>
            </w:r>
          </w:hyperlink>
        </w:p>
        <w:p w14:paraId="2DF96BA8" w14:textId="28F9D5B5" w:rsidR="0018453A" w:rsidRDefault="0018453A">
          <w:pPr>
            <w:pStyle w:val="TOC3"/>
            <w:tabs>
              <w:tab w:val="right" w:leader="dot" w:pos="9350"/>
            </w:tabs>
            <w:rPr>
              <w:rFonts w:asciiTheme="minorHAnsi" w:eastAsiaTheme="minorEastAsia" w:hAnsiTheme="minorHAnsi" w:cstheme="minorBidi"/>
              <w:noProof/>
              <w:sz w:val="22"/>
              <w:szCs w:val="22"/>
              <w:lang w:val="en-US" w:eastAsia="en-US"/>
            </w:rPr>
          </w:pPr>
          <w:hyperlink w:anchor="_Toc177647863" w:history="1">
            <w:r w:rsidRPr="00E96ABA">
              <w:rPr>
                <w:rStyle w:val="Hyperlink"/>
                <w:noProof/>
              </w:rPr>
              <w:t>Minor Costs</w:t>
            </w:r>
            <w:r>
              <w:rPr>
                <w:noProof/>
                <w:webHidden/>
              </w:rPr>
              <w:tab/>
            </w:r>
            <w:r>
              <w:rPr>
                <w:noProof/>
                <w:webHidden/>
              </w:rPr>
              <w:fldChar w:fldCharType="begin"/>
            </w:r>
            <w:r>
              <w:rPr>
                <w:noProof/>
                <w:webHidden/>
              </w:rPr>
              <w:instrText xml:space="preserve"> PAGEREF _Toc177647863 \h </w:instrText>
            </w:r>
            <w:r>
              <w:rPr>
                <w:noProof/>
                <w:webHidden/>
              </w:rPr>
            </w:r>
            <w:r>
              <w:rPr>
                <w:noProof/>
                <w:webHidden/>
              </w:rPr>
              <w:fldChar w:fldCharType="separate"/>
            </w:r>
            <w:r>
              <w:rPr>
                <w:noProof/>
                <w:webHidden/>
              </w:rPr>
              <w:t>11</w:t>
            </w:r>
            <w:r>
              <w:rPr>
                <w:noProof/>
                <w:webHidden/>
              </w:rPr>
              <w:fldChar w:fldCharType="end"/>
            </w:r>
          </w:hyperlink>
        </w:p>
        <w:p w14:paraId="54A3C5E0" w14:textId="5A5B4F72" w:rsidR="0018453A" w:rsidRDefault="0018453A">
          <w:pPr>
            <w:pStyle w:val="TOC3"/>
            <w:tabs>
              <w:tab w:val="right" w:leader="dot" w:pos="9350"/>
            </w:tabs>
            <w:rPr>
              <w:rFonts w:asciiTheme="minorHAnsi" w:eastAsiaTheme="minorEastAsia" w:hAnsiTheme="minorHAnsi" w:cstheme="minorBidi"/>
              <w:noProof/>
              <w:sz w:val="22"/>
              <w:szCs w:val="22"/>
              <w:lang w:val="en-US" w:eastAsia="en-US"/>
            </w:rPr>
          </w:pPr>
          <w:hyperlink w:anchor="_Toc177647864" w:history="1">
            <w:r w:rsidRPr="00E96ABA">
              <w:rPr>
                <w:rStyle w:val="Hyperlink"/>
                <w:noProof/>
              </w:rPr>
              <w:t>Capital</w:t>
            </w:r>
            <w:r>
              <w:rPr>
                <w:noProof/>
                <w:webHidden/>
              </w:rPr>
              <w:tab/>
            </w:r>
            <w:r>
              <w:rPr>
                <w:noProof/>
                <w:webHidden/>
              </w:rPr>
              <w:fldChar w:fldCharType="begin"/>
            </w:r>
            <w:r>
              <w:rPr>
                <w:noProof/>
                <w:webHidden/>
              </w:rPr>
              <w:instrText xml:space="preserve"> PAGEREF _Toc177647864 \h </w:instrText>
            </w:r>
            <w:r>
              <w:rPr>
                <w:noProof/>
                <w:webHidden/>
              </w:rPr>
            </w:r>
            <w:r>
              <w:rPr>
                <w:noProof/>
                <w:webHidden/>
              </w:rPr>
              <w:fldChar w:fldCharType="separate"/>
            </w:r>
            <w:r>
              <w:rPr>
                <w:noProof/>
                <w:webHidden/>
              </w:rPr>
              <w:t>11</w:t>
            </w:r>
            <w:r>
              <w:rPr>
                <w:noProof/>
                <w:webHidden/>
              </w:rPr>
              <w:fldChar w:fldCharType="end"/>
            </w:r>
          </w:hyperlink>
        </w:p>
        <w:p w14:paraId="29EB04E8" w14:textId="11FF741C" w:rsidR="0018453A" w:rsidRDefault="0018453A">
          <w:pPr>
            <w:pStyle w:val="TOC1"/>
            <w:tabs>
              <w:tab w:val="right" w:leader="dot" w:pos="9350"/>
            </w:tabs>
            <w:rPr>
              <w:rFonts w:asciiTheme="minorHAnsi" w:eastAsiaTheme="minorEastAsia" w:hAnsiTheme="minorHAnsi" w:cstheme="minorBidi"/>
              <w:noProof/>
              <w:sz w:val="22"/>
              <w:szCs w:val="22"/>
              <w:lang w:val="en-US" w:eastAsia="en-US"/>
            </w:rPr>
          </w:pPr>
          <w:hyperlink w:anchor="_Toc177647865" w:history="1">
            <w:r w:rsidRPr="00E96ABA">
              <w:rPr>
                <w:rStyle w:val="Hyperlink"/>
                <w:noProof/>
              </w:rPr>
              <w:t>Assumptions</w:t>
            </w:r>
            <w:r>
              <w:rPr>
                <w:noProof/>
                <w:webHidden/>
              </w:rPr>
              <w:tab/>
            </w:r>
            <w:r>
              <w:rPr>
                <w:noProof/>
                <w:webHidden/>
              </w:rPr>
              <w:fldChar w:fldCharType="begin"/>
            </w:r>
            <w:r>
              <w:rPr>
                <w:noProof/>
                <w:webHidden/>
              </w:rPr>
              <w:instrText xml:space="preserve"> PAGEREF _Toc177647865 \h </w:instrText>
            </w:r>
            <w:r>
              <w:rPr>
                <w:noProof/>
                <w:webHidden/>
              </w:rPr>
            </w:r>
            <w:r>
              <w:rPr>
                <w:noProof/>
                <w:webHidden/>
              </w:rPr>
              <w:fldChar w:fldCharType="separate"/>
            </w:r>
            <w:r>
              <w:rPr>
                <w:noProof/>
                <w:webHidden/>
              </w:rPr>
              <w:t>11</w:t>
            </w:r>
            <w:r>
              <w:rPr>
                <w:noProof/>
                <w:webHidden/>
              </w:rPr>
              <w:fldChar w:fldCharType="end"/>
            </w:r>
          </w:hyperlink>
        </w:p>
        <w:p w14:paraId="38280CA7" w14:textId="186EFCF7" w:rsidR="0018453A" w:rsidRDefault="0018453A">
          <w:pPr>
            <w:pStyle w:val="TOC1"/>
            <w:tabs>
              <w:tab w:val="right" w:leader="dot" w:pos="9350"/>
            </w:tabs>
            <w:rPr>
              <w:rFonts w:asciiTheme="minorHAnsi" w:eastAsiaTheme="minorEastAsia" w:hAnsiTheme="minorHAnsi" w:cstheme="minorBidi"/>
              <w:noProof/>
              <w:sz w:val="22"/>
              <w:szCs w:val="22"/>
              <w:lang w:val="en-US" w:eastAsia="en-US"/>
            </w:rPr>
          </w:pPr>
          <w:hyperlink w:anchor="_Toc177647866" w:history="1">
            <w:r w:rsidRPr="00E96ABA">
              <w:rPr>
                <w:rStyle w:val="Hyperlink"/>
                <w:noProof/>
              </w:rPr>
              <w:t>Conclusion</w:t>
            </w:r>
            <w:r>
              <w:rPr>
                <w:noProof/>
                <w:webHidden/>
              </w:rPr>
              <w:tab/>
            </w:r>
            <w:r>
              <w:rPr>
                <w:noProof/>
                <w:webHidden/>
              </w:rPr>
              <w:fldChar w:fldCharType="begin"/>
            </w:r>
            <w:r>
              <w:rPr>
                <w:noProof/>
                <w:webHidden/>
              </w:rPr>
              <w:instrText xml:space="preserve"> PAGEREF _Toc177647866 \h </w:instrText>
            </w:r>
            <w:r>
              <w:rPr>
                <w:noProof/>
                <w:webHidden/>
              </w:rPr>
            </w:r>
            <w:r>
              <w:rPr>
                <w:noProof/>
                <w:webHidden/>
              </w:rPr>
              <w:fldChar w:fldCharType="separate"/>
            </w:r>
            <w:r>
              <w:rPr>
                <w:noProof/>
                <w:webHidden/>
              </w:rPr>
              <w:t>12</w:t>
            </w:r>
            <w:r>
              <w:rPr>
                <w:noProof/>
                <w:webHidden/>
              </w:rPr>
              <w:fldChar w:fldCharType="end"/>
            </w:r>
          </w:hyperlink>
        </w:p>
        <w:p w14:paraId="737A2A5F" w14:textId="2D1C85A4" w:rsidR="0018453A" w:rsidRDefault="0018453A">
          <w:pPr>
            <w:pStyle w:val="TOC1"/>
            <w:tabs>
              <w:tab w:val="right" w:leader="dot" w:pos="9350"/>
            </w:tabs>
            <w:rPr>
              <w:rFonts w:asciiTheme="minorHAnsi" w:eastAsiaTheme="minorEastAsia" w:hAnsiTheme="minorHAnsi" w:cstheme="minorBidi"/>
              <w:noProof/>
              <w:sz w:val="22"/>
              <w:szCs w:val="22"/>
              <w:lang w:val="en-US" w:eastAsia="en-US"/>
            </w:rPr>
          </w:pPr>
          <w:hyperlink w:anchor="_Toc177647867" w:history="1">
            <w:r w:rsidRPr="00E96ABA">
              <w:rPr>
                <w:rStyle w:val="Hyperlink"/>
                <w:noProof/>
              </w:rPr>
              <w:t>Appendices</w:t>
            </w:r>
            <w:r>
              <w:rPr>
                <w:noProof/>
                <w:webHidden/>
              </w:rPr>
              <w:tab/>
            </w:r>
            <w:r>
              <w:rPr>
                <w:noProof/>
                <w:webHidden/>
              </w:rPr>
              <w:fldChar w:fldCharType="begin"/>
            </w:r>
            <w:r>
              <w:rPr>
                <w:noProof/>
                <w:webHidden/>
              </w:rPr>
              <w:instrText xml:space="preserve"> PAGEREF _Toc177647867 \h </w:instrText>
            </w:r>
            <w:r>
              <w:rPr>
                <w:noProof/>
                <w:webHidden/>
              </w:rPr>
            </w:r>
            <w:r>
              <w:rPr>
                <w:noProof/>
                <w:webHidden/>
              </w:rPr>
              <w:fldChar w:fldCharType="separate"/>
            </w:r>
            <w:r>
              <w:rPr>
                <w:noProof/>
                <w:webHidden/>
              </w:rPr>
              <w:t>13</w:t>
            </w:r>
            <w:r>
              <w:rPr>
                <w:noProof/>
                <w:webHidden/>
              </w:rPr>
              <w:fldChar w:fldCharType="end"/>
            </w:r>
          </w:hyperlink>
        </w:p>
        <w:p w14:paraId="30B87832" w14:textId="3AA20C66" w:rsidR="0018453A" w:rsidRDefault="0018453A">
          <w:pPr>
            <w:pStyle w:val="TOC2"/>
            <w:tabs>
              <w:tab w:val="right" w:leader="dot" w:pos="9350"/>
            </w:tabs>
            <w:rPr>
              <w:rFonts w:asciiTheme="minorHAnsi" w:eastAsiaTheme="minorEastAsia" w:hAnsiTheme="minorHAnsi" w:cstheme="minorBidi"/>
              <w:noProof/>
              <w:sz w:val="22"/>
              <w:szCs w:val="22"/>
              <w:lang w:val="en-US" w:eastAsia="en-US"/>
            </w:rPr>
          </w:pPr>
          <w:hyperlink w:anchor="_Toc177647868" w:history="1">
            <w:r w:rsidRPr="00E96ABA">
              <w:rPr>
                <w:rStyle w:val="Hyperlink"/>
                <w:noProof/>
              </w:rPr>
              <w:t>Appendix A: References</w:t>
            </w:r>
            <w:r>
              <w:rPr>
                <w:noProof/>
                <w:webHidden/>
              </w:rPr>
              <w:tab/>
            </w:r>
            <w:r>
              <w:rPr>
                <w:noProof/>
                <w:webHidden/>
              </w:rPr>
              <w:fldChar w:fldCharType="begin"/>
            </w:r>
            <w:r>
              <w:rPr>
                <w:noProof/>
                <w:webHidden/>
              </w:rPr>
              <w:instrText xml:space="preserve"> PAGEREF _Toc177647868 \h </w:instrText>
            </w:r>
            <w:r>
              <w:rPr>
                <w:noProof/>
                <w:webHidden/>
              </w:rPr>
            </w:r>
            <w:r>
              <w:rPr>
                <w:noProof/>
                <w:webHidden/>
              </w:rPr>
              <w:fldChar w:fldCharType="separate"/>
            </w:r>
            <w:r>
              <w:rPr>
                <w:noProof/>
                <w:webHidden/>
              </w:rPr>
              <w:t>14</w:t>
            </w:r>
            <w:r>
              <w:rPr>
                <w:noProof/>
                <w:webHidden/>
              </w:rPr>
              <w:fldChar w:fldCharType="end"/>
            </w:r>
          </w:hyperlink>
        </w:p>
        <w:p w14:paraId="2FE7EF68" w14:textId="14D26350" w:rsidR="0018453A" w:rsidRDefault="0018453A">
          <w:pPr>
            <w:pStyle w:val="TOC2"/>
            <w:tabs>
              <w:tab w:val="right" w:leader="dot" w:pos="9350"/>
            </w:tabs>
            <w:rPr>
              <w:rFonts w:asciiTheme="minorHAnsi" w:eastAsiaTheme="minorEastAsia" w:hAnsiTheme="minorHAnsi" w:cstheme="minorBidi"/>
              <w:noProof/>
              <w:sz w:val="22"/>
              <w:szCs w:val="22"/>
              <w:lang w:val="en-US" w:eastAsia="en-US"/>
            </w:rPr>
          </w:pPr>
          <w:hyperlink w:anchor="_Toc177647869" w:history="1">
            <w:r w:rsidRPr="00E96ABA">
              <w:rPr>
                <w:rStyle w:val="Hyperlink"/>
                <w:noProof/>
              </w:rPr>
              <w:t>Appendix B: Requirements Specification</w:t>
            </w:r>
            <w:r>
              <w:rPr>
                <w:noProof/>
                <w:webHidden/>
              </w:rPr>
              <w:tab/>
            </w:r>
            <w:r>
              <w:rPr>
                <w:noProof/>
                <w:webHidden/>
              </w:rPr>
              <w:fldChar w:fldCharType="begin"/>
            </w:r>
            <w:r>
              <w:rPr>
                <w:noProof/>
                <w:webHidden/>
              </w:rPr>
              <w:instrText xml:space="preserve"> PAGEREF _Toc177647869 \h </w:instrText>
            </w:r>
            <w:r>
              <w:rPr>
                <w:noProof/>
                <w:webHidden/>
              </w:rPr>
            </w:r>
            <w:r>
              <w:rPr>
                <w:noProof/>
                <w:webHidden/>
              </w:rPr>
              <w:fldChar w:fldCharType="separate"/>
            </w:r>
            <w:r>
              <w:rPr>
                <w:noProof/>
                <w:webHidden/>
              </w:rPr>
              <w:t>15</w:t>
            </w:r>
            <w:r>
              <w:rPr>
                <w:noProof/>
                <w:webHidden/>
              </w:rPr>
              <w:fldChar w:fldCharType="end"/>
            </w:r>
          </w:hyperlink>
        </w:p>
        <w:p w14:paraId="6FD82911" w14:textId="28436803" w:rsidR="0018453A" w:rsidRDefault="0018453A">
          <w:pPr>
            <w:pStyle w:val="TOC2"/>
            <w:tabs>
              <w:tab w:val="right" w:leader="dot" w:pos="9350"/>
            </w:tabs>
            <w:rPr>
              <w:rFonts w:asciiTheme="minorHAnsi" w:eastAsiaTheme="minorEastAsia" w:hAnsiTheme="minorHAnsi" w:cstheme="minorBidi"/>
              <w:noProof/>
              <w:sz w:val="22"/>
              <w:szCs w:val="22"/>
              <w:lang w:val="en-US" w:eastAsia="en-US"/>
            </w:rPr>
          </w:pPr>
          <w:hyperlink w:anchor="_Toc177647870" w:history="1">
            <w:r w:rsidRPr="00E96ABA">
              <w:rPr>
                <w:rStyle w:val="Hyperlink"/>
                <w:noProof/>
              </w:rPr>
              <w:t>Appendix C: Schedule Milestones</w:t>
            </w:r>
            <w:r>
              <w:rPr>
                <w:noProof/>
                <w:webHidden/>
              </w:rPr>
              <w:tab/>
            </w:r>
            <w:r>
              <w:rPr>
                <w:noProof/>
                <w:webHidden/>
              </w:rPr>
              <w:fldChar w:fldCharType="begin"/>
            </w:r>
            <w:r>
              <w:rPr>
                <w:noProof/>
                <w:webHidden/>
              </w:rPr>
              <w:instrText xml:space="preserve"> PAGEREF _Toc177647870 \h </w:instrText>
            </w:r>
            <w:r>
              <w:rPr>
                <w:noProof/>
                <w:webHidden/>
              </w:rPr>
            </w:r>
            <w:r>
              <w:rPr>
                <w:noProof/>
                <w:webHidden/>
              </w:rPr>
              <w:fldChar w:fldCharType="separate"/>
            </w:r>
            <w:r>
              <w:rPr>
                <w:noProof/>
                <w:webHidden/>
              </w:rPr>
              <w:t>20</w:t>
            </w:r>
            <w:r>
              <w:rPr>
                <w:noProof/>
                <w:webHidden/>
              </w:rPr>
              <w:fldChar w:fldCharType="end"/>
            </w:r>
          </w:hyperlink>
        </w:p>
        <w:p w14:paraId="66040BD6" w14:textId="52AC6B88" w:rsidR="007001D9" w:rsidRDefault="007001D9">
          <w:r>
            <w:rPr>
              <w:b/>
              <w:bCs/>
              <w:noProof/>
            </w:rPr>
            <w:fldChar w:fldCharType="end"/>
          </w:r>
        </w:p>
      </w:sdtContent>
    </w:sdt>
    <w:p w14:paraId="1B6B810C" w14:textId="55C67A29" w:rsidR="00E164FD" w:rsidRDefault="007001D9" w:rsidP="001C444C">
      <w:pPr>
        <w:pStyle w:val="Heading1"/>
        <w:pBdr>
          <w:bottom w:val="single" w:sz="4" w:space="1" w:color="auto"/>
        </w:pBdr>
      </w:pPr>
      <w:r>
        <w:br w:type="column"/>
      </w:r>
      <w:bookmarkStart w:id="4" w:name="_Toc177647846"/>
      <w:r w:rsidR="00632EEE">
        <w:lastRenderedPageBreak/>
        <w:t>Background</w:t>
      </w:r>
      <w:bookmarkEnd w:id="4"/>
    </w:p>
    <w:p w14:paraId="3D529D28" w14:textId="3A574E1D" w:rsidR="009230D0" w:rsidRDefault="00E85041" w:rsidP="004D2D44">
      <w:r>
        <w:t xml:space="preserve">British Columbia </w:t>
      </w:r>
      <w:r w:rsidR="00BC2A2B">
        <w:t xml:space="preserve">boasts </w:t>
      </w:r>
      <w:r>
        <w:t>a massive outdoor playground that attracts thousands of wilderness enthusiasts</w:t>
      </w:r>
      <w:r w:rsidR="00DF4679">
        <w:t xml:space="preserve">, </w:t>
      </w:r>
      <w:r>
        <w:t>recreators</w:t>
      </w:r>
      <w:r w:rsidR="00DF4679">
        <w:t>, and tourists</w:t>
      </w:r>
      <w:r>
        <w:t xml:space="preserve"> every year</w:t>
      </w:r>
      <w:r w:rsidR="007001D9">
        <w:t xml:space="preserve"> </w:t>
      </w:r>
      <w:r w:rsidR="007001D9">
        <w:fldChar w:fldCharType="begin"/>
      </w:r>
      <w:r w:rsidR="007001D9">
        <w:instrText xml:space="preserve"> ADDIN ZOTERO_ITEM CSL_CITATION {"citationID":"X4zC8Px3","properties":{"formattedCitation":"[1]","plainCitation":"[1]","noteIndex":0},"citationItems":[{"id":1320,"uris":["http://zotero.org/groups/5662152/items/UWWBVXUU"],"itemData":{"id":1320,"type":"webpage","abstract":"Download BC Parks reports and surveys that present important information related to BC Parks visitor services for fiscal years from 2007 to 2018.","container-title":"BC Parks","language":"en","title":"Reports and surveys - Province of British Columbia","URL":"https://bcparks.ca/about/reports-surveys/#visitor-use-and-attendance","accessed":{"date-parts":[["2024",9,13]]}}}],"schema":"https://github.com/citation-style-language/schema/raw/master/csl-citation.json"} </w:instrText>
      </w:r>
      <w:r w:rsidR="007001D9">
        <w:fldChar w:fldCharType="separate"/>
      </w:r>
      <w:r w:rsidR="006654DC" w:rsidRPr="006654DC">
        <w:t>[1]</w:t>
      </w:r>
      <w:r w:rsidR="007001D9">
        <w:fldChar w:fldCharType="end"/>
      </w:r>
      <w:r w:rsidR="00DF4679">
        <w:t>.</w:t>
      </w:r>
      <w:r>
        <w:t xml:space="preserve"> Backcountry recreation is a chance to escape cellular service</w:t>
      </w:r>
      <w:r w:rsidR="009230D0">
        <w:t xml:space="preserve"> and the constant barrage of notifications, emails, and breaking </w:t>
      </w:r>
      <w:r w:rsidR="009230D0" w:rsidRPr="0098482A">
        <w:t>news</w:t>
      </w:r>
      <w:r w:rsidRPr="0098482A">
        <w:t xml:space="preserve">, but </w:t>
      </w:r>
      <w:r w:rsidR="00BC2A2B" w:rsidRPr="0098482A">
        <w:t>it is</w:t>
      </w:r>
      <w:r w:rsidR="00186DA3" w:rsidRPr="0098482A">
        <w:t xml:space="preserve"> also</w:t>
      </w:r>
      <w:r w:rsidR="00BC2A2B" w:rsidRPr="0098482A">
        <w:t xml:space="preserve"> inherently</w:t>
      </w:r>
      <w:r w:rsidRPr="0098482A">
        <w:t xml:space="preserve"> risk</w:t>
      </w:r>
      <w:r w:rsidR="00186DA3" w:rsidRPr="0098482A">
        <w:t>y</w:t>
      </w:r>
      <w:r w:rsidRPr="0098482A">
        <w:t xml:space="preserve">. </w:t>
      </w:r>
      <w:r w:rsidR="009230D0" w:rsidRPr="0098482A">
        <w:t xml:space="preserve">When </w:t>
      </w:r>
      <w:r w:rsidRPr="0098482A">
        <w:t>an emergency</w:t>
      </w:r>
      <w:r>
        <w:t xml:space="preserve"> </w:t>
      </w:r>
      <w:r w:rsidR="009230D0">
        <w:t>arises, contacting rescue services</w:t>
      </w:r>
      <w:r>
        <w:t xml:space="preserve"> as soon as possible</w:t>
      </w:r>
      <w:r w:rsidR="00186DA3" w:rsidRPr="00186DA3">
        <w:t xml:space="preserve"> </w:t>
      </w:r>
      <w:r w:rsidR="00186DA3">
        <w:t>is essential</w:t>
      </w:r>
      <w:r>
        <w:t xml:space="preserve"> to prevent serious injury or death. </w:t>
      </w:r>
    </w:p>
    <w:p w14:paraId="2A54A657" w14:textId="284BC920" w:rsidR="00632EEE" w:rsidRDefault="00632EEE" w:rsidP="00632EEE">
      <w:pPr>
        <w:pStyle w:val="Heading2"/>
      </w:pPr>
      <w:bookmarkStart w:id="5" w:name="_Toc177647847"/>
      <w:r>
        <w:t>Current Solutions</w:t>
      </w:r>
      <w:bookmarkEnd w:id="5"/>
    </w:p>
    <w:p w14:paraId="46D14FDE" w14:textId="45508B42" w:rsidR="00DF4679" w:rsidRPr="00DF4679" w:rsidRDefault="009230D0" w:rsidP="004D2D44">
      <w:r>
        <w:t xml:space="preserve">The current technologies for emergency backcountry communication rely on expensive </w:t>
      </w:r>
      <w:r w:rsidR="007001D9">
        <w:t>subscription-based</w:t>
      </w:r>
      <w:r>
        <w:t xml:space="preserve"> satellite device</w:t>
      </w:r>
      <w:r w:rsidR="00632EEE">
        <w:t>s like th</w:t>
      </w:r>
      <w:r w:rsidR="00DF4679">
        <w:t>e</w:t>
      </w:r>
      <w:r w:rsidR="00632EEE">
        <w:t xml:space="preserve"> Garmin InReach and SPOT</w:t>
      </w:r>
      <w:r>
        <w:t xml:space="preserve"> </w:t>
      </w:r>
      <w:r w:rsidR="00186DA3">
        <w:t>X. These</w:t>
      </w:r>
      <w:r w:rsidR="00DF4679">
        <w:t xml:space="preserve"> start at $150 USD </w:t>
      </w:r>
      <w:r w:rsidR="00DF4679">
        <w:fldChar w:fldCharType="begin"/>
      </w:r>
      <w:r w:rsidR="00DF4679">
        <w:instrText xml:space="preserve"> ADDIN ZOTERO_ITEM CSL_CITATION {"citationID":"xeq7LlD2","properties":{"formattedCitation":"[2]","plainCitation":"[2]","noteIndex":0},"citationItems":[{"id":1334,"uris":["http://zotero.org/groups/5662152/items/TCA25ANK"],"itemData":{"id":1334,"type":"webpage","language":"en","title":"SPOT Gen4 | Saved by SPOT | US","URL":"https://www.findmespot.com/en-us/products-services/spot-gen4","accessed":{"date-parts":[["2024",9,13]]}}}],"schema":"https://github.com/citation-style-language/schema/raw/master/csl-citation.json"} </w:instrText>
      </w:r>
      <w:r w:rsidR="00DF4679">
        <w:fldChar w:fldCharType="separate"/>
      </w:r>
      <w:r w:rsidR="00DF4679" w:rsidRPr="00DF4679">
        <w:t>[2]</w:t>
      </w:r>
      <w:r w:rsidR="00DF4679">
        <w:fldChar w:fldCharType="end"/>
      </w:r>
      <w:r w:rsidR="00DF4679">
        <w:t xml:space="preserve"> and go up to more than $800 USD </w:t>
      </w:r>
      <w:r w:rsidR="00DF4679">
        <w:fldChar w:fldCharType="begin"/>
      </w:r>
      <w:r w:rsidR="00DF4679">
        <w:instrText xml:space="preserve"> ADDIN ZOTERO_ITEM CSL_CITATION {"citationID":"9ShvyJnc","properties":{"formattedCitation":"[3]","plainCitation":"[3]","noteIndex":0},"citationItems":[{"id":1330,"uris":["http://zotero.org/groups/5662152/items/4UIMIZFE"],"itemData":{"id":1330,"type":"webpage","title":"Satellite Communicators | Garmin","URL":"https://www.garmin.com/en-CA/c/outdoor-recreation/satellite-communicators/#satellite-messaging-devices","accessed":{"date-parts":[["2024",9,13]]}}}],"schema":"https://github.com/citation-style-language/schema/raw/master/csl-citation.json"} </w:instrText>
      </w:r>
      <w:r w:rsidR="00DF4679">
        <w:fldChar w:fldCharType="separate"/>
      </w:r>
      <w:r w:rsidR="00DF4679" w:rsidRPr="00DF4679">
        <w:t>[3]</w:t>
      </w:r>
      <w:r w:rsidR="00DF4679">
        <w:fldChar w:fldCharType="end"/>
      </w:r>
      <w:r w:rsidR="00DF4679">
        <w:t xml:space="preserve">. They also require a monthly satellite subscription to operate which is another $15-$50 expense incurred by each user per month, depending on the device and the plan </w:t>
      </w:r>
      <w:r w:rsidR="00DF4679">
        <w:fldChar w:fldCharType="begin"/>
      </w:r>
      <w:r w:rsidR="00DF4679">
        <w:instrText xml:space="preserve"> ADDIN ZOTERO_ITEM CSL_CITATION {"citationID":"XyopSaYD","properties":{"formattedCitation":"[4]","plainCitation":"[4]","noteIndex":0},"citationItems":[{"id":1332,"uris":["http://zotero.org/groups/5662152/items/Z38549KD"],"itemData":{"id":1332,"type":"webpage","container-title":"Garmin","language":"en-CA","title":"inReach® Consumer Subscription Plans","URL":"https://www.garmin.com/en-CA/p/837461","author":[{"family":"Garmin","given":""},{"family":"subsidiaries","given":"Garmin Ltd","dropping-particle":"or its"}],"accessed":{"date-parts":[["2024",9,13]]}}}],"schema":"https://github.com/citation-style-language/schema/raw/master/csl-citation.json"} </w:instrText>
      </w:r>
      <w:r w:rsidR="00DF4679">
        <w:fldChar w:fldCharType="separate"/>
      </w:r>
      <w:r w:rsidR="00DF4679" w:rsidRPr="00DF4679">
        <w:t>[4]</w:t>
      </w:r>
      <w:r w:rsidR="00DF4679">
        <w:fldChar w:fldCharType="end"/>
      </w:r>
      <w:r w:rsidR="00DF4679">
        <w:t>. These devices make practical and fiscal sense for hard-core</w:t>
      </w:r>
      <w:r w:rsidR="0098482A">
        <w:t xml:space="preserve"> outdoor</w:t>
      </w:r>
      <w:r w:rsidR="00DF4679">
        <w:t xml:space="preserve"> enthusiasts who spend a lot of time in the backcountry</w:t>
      </w:r>
      <w:r w:rsidR="00186DA3">
        <w:t xml:space="preserve">. For most people, though, an expensive GPS satellite messaging device is not feasible. </w:t>
      </w:r>
    </w:p>
    <w:p w14:paraId="7A6BE01E" w14:textId="121CD691" w:rsidR="004D2D44" w:rsidRDefault="00CF016C" w:rsidP="00186DA3">
      <w:pPr>
        <w:pStyle w:val="Heading2"/>
      </w:pPr>
      <w:bookmarkStart w:id="6" w:name="_Toc177647848"/>
      <w:r>
        <w:t xml:space="preserve">Petal Radio &amp; </w:t>
      </w:r>
      <w:r w:rsidR="00632EEE">
        <w:t>AVAlink Network</w:t>
      </w:r>
      <w:bookmarkEnd w:id="6"/>
      <w:r w:rsidR="00686568">
        <w:rPr>
          <w:noProof/>
        </w:rPr>
        <mc:AlternateContent>
          <mc:Choice Requires="wps">
            <w:drawing>
              <wp:anchor distT="0" distB="0" distL="114300" distR="114300" simplePos="0" relativeHeight="251663360" behindDoc="0" locked="0" layoutInCell="1" allowOverlap="1" wp14:anchorId="36BF72F4" wp14:editId="0A8843AF">
                <wp:simplePos x="0" y="0"/>
                <wp:positionH relativeFrom="column">
                  <wp:posOffset>3792855</wp:posOffset>
                </wp:positionH>
                <wp:positionV relativeFrom="paragraph">
                  <wp:posOffset>858520</wp:posOffset>
                </wp:positionV>
                <wp:extent cx="1811655" cy="635"/>
                <wp:effectExtent l="0" t="0" r="0" b="0"/>
                <wp:wrapSquare wrapText="bothSides"/>
                <wp:docPr id="17268885" name="Text Box 1"/>
                <wp:cNvGraphicFramePr/>
                <a:graphic xmlns:a="http://schemas.openxmlformats.org/drawingml/2006/main">
                  <a:graphicData uri="http://schemas.microsoft.com/office/word/2010/wordprocessingShape">
                    <wps:wsp>
                      <wps:cNvSpPr txBox="1"/>
                      <wps:spPr>
                        <a:xfrm>
                          <a:off x="0" y="0"/>
                          <a:ext cx="1811655" cy="635"/>
                        </a:xfrm>
                        <a:prstGeom prst="rect">
                          <a:avLst/>
                        </a:prstGeom>
                        <a:solidFill>
                          <a:prstClr val="white"/>
                        </a:solidFill>
                        <a:ln>
                          <a:noFill/>
                        </a:ln>
                      </wps:spPr>
                      <wps:txbx>
                        <w:txbxContent>
                          <w:p w14:paraId="2F631A30" w14:textId="208BF4D5" w:rsidR="00686568" w:rsidRPr="000443C7" w:rsidRDefault="00686568" w:rsidP="00686568">
                            <w:pPr>
                              <w:pStyle w:val="Caption"/>
                              <w:rPr>
                                <w:noProof/>
                              </w:rPr>
                            </w:pPr>
                            <w:r>
                              <w:t xml:space="preserve">Figure </w:t>
                            </w:r>
                            <w:fldSimple w:instr=" SEQ Figure \* ARABIC ">
                              <w:r>
                                <w:rPr>
                                  <w:noProof/>
                                </w:rPr>
                                <w:t>1</w:t>
                              </w:r>
                            </w:fldSimple>
                            <w:r>
                              <w:t>: AVAlink logo.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6BF72F4" id="_x0000_t202" coordsize="21600,21600" o:spt="202" path="m,l,21600r21600,l21600,xe">
                <v:stroke joinstyle="miter"/>
                <v:path gradientshapeok="t" o:connecttype="rect"/>
              </v:shapetype>
              <v:shape id="Text Box 1" o:spid="_x0000_s1026" type="#_x0000_t202" style="position:absolute;margin-left:298.65pt;margin-top:67.6pt;width:142.65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" stroked="f">
                <v:textbox style="mso-fit-shape-to-text:t" inset="0,0,0,0">
                  <w:txbxContent>
                    <w:p w14:paraId="2F631A30" w14:textId="208BF4D5" w:rsidR="00686568" w:rsidRPr="000443C7" w:rsidRDefault="00686568" w:rsidP="00686568">
                      <w:pPr>
                        <w:pStyle w:val="Caption"/>
                        <w:rPr>
                          <w:noProof/>
                        </w:rPr>
                      </w:pPr>
                      <w:r>
                        <w:t xml:space="preserve">Figure </w:t>
                      </w:r>
                      <w:fldSimple w:instr=" SEQ Figure \* ARABIC ">
                        <w:r>
                          <w:rPr>
                            <w:noProof/>
                          </w:rPr>
                          <w:t>1</w:t>
                        </w:r>
                      </w:fldSimple>
                      <w:r>
                        <w:t>: AVAlink logo.</w:t>
                      </w:r>
                    </w:p>
                  </w:txbxContent>
                </v:textbox>
                <w10:wrap type="square"/>
              </v:shape>
            </w:pict>
          </mc:Fallback>
        </mc:AlternateContent>
      </w:r>
      <w:r w:rsidR="00686568">
        <w:rPr>
          <w:noProof/>
        </w:rPr>
        <w:drawing>
          <wp:anchor distT="0" distB="0" distL="114300" distR="114300" simplePos="0" relativeHeight="251661312" behindDoc="0" locked="0" layoutInCell="1" allowOverlap="1" wp14:anchorId="245BF6AA" wp14:editId="7A6CA937">
            <wp:simplePos x="0" y="0"/>
            <wp:positionH relativeFrom="column">
              <wp:posOffset>3793066</wp:posOffset>
            </wp:positionH>
            <wp:positionV relativeFrom="paragraph">
              <wp:posOffset>21167</wp:posOffset>
            </wp:positionV>
            <wp:extent cx="1811867" cy="780613"/>
            <wp:effectExtent l="57150" t="0" r="207645" b="191135"/>
            <wp:wrapSquare wrapText="bothSides"/>
            <wp:docPr id="193848170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811867" cy="780613"/>
                    </a:xfrm>
                    <a:prstGeom prst="rect">
                      <a:avLst/>
                    </a:prstGeom>
                    <a:ln>
                      <a:noFill/>
                    </a:ln>
                    <a:effectLst>
                      <a:outerShdw blurRad="292100" dist="139700" dir="2700000" algn="tl" rotWithShape="0">
                        <a:srgbClr val="333333">
                          <a:alpha val="65000"/>
                        </a:srgbClr>
                      </a:outerShdw>
                    </a:effectLst>
                  </pic:spPr>
                </pic:pic>
              </a:graphicData>
            </a:graphic>
          </wp:anchor>
        </w:drawing>
      </w:r>
      <w:r w:rsidR="00DF4679">
        <w:t xml:space="preserve"> </w:t>
      </w:r>
    </w:p>
    <w:p w14:paraId="24F6AB38" w14:textId="7AE95F8A" w:rsidR="00E164FD" w:rsidRDefault="009230D0" w:rsidP="004D2D44">
      <w:r w:rsidRPr="00186DA3">
        <w:t>LoRa</w:t>
      </w:r>
      <w:r w:rsidR="00DF4679" w:rsidRPr="00186DA3">
        <w:t xml:space="preserve"> (Long-Range)</w:t>
      </w:r>
      <w:r w:rsidRPr="00186DA3">
        <w:t xml:space="preserve"> digital radio is </w:t>
      </w:r>
      <w:r w:rsidR="00632EEE" w:rsidRPr="00186DA3">
        <w:t xml:space="preserve">a recent innovation </w:t>
      </w:r>
      <w:r w:rsidRPr="00186DA3">
        <w:t xml:space="preserve">that </w:t>
      </w:r>
      <w:r w:rsidR="00753A92">
        <w:t>enables</w:t>
      </w:r>
      <w:r w:rsidRPr="00186DA3">
        <w:t xml:space="preserve"> a robust text-based communication protocol</w:t>
      </w:r>
      <w:r w:rsidR="00632EEE" w:rsidRPr="00186DA3">
        <w:t xml:space="preserve"> </w:t>
      </w:r>
      <w:r w:rsidR="00632EEE" w:rsidRPr="00186DA3">
        <w:fldChar w:fldCharType="begin"/>
      </w:r>
      <w:r w:rsidR="00DF4679" w:rsidRPr="00186DA3">
        <w:instrText xml:space="preserve"> ADDIN ZOTERO_ITEM CSL_CITATION {"citationID":"Fwfhsaaj","properties":{"formattedCitation":"[5]","plainCitation":"[5]","noteIndex":0},"citationItems":[{"id":1328,"uris":["http://zotero.org/groups/5662152/items/W6WMDICV"],"itemData":{"id":1328,"type":"post-weblog","container-title":"LoRa Alliance®","language":"en-US","title":"LoRaWAN® 1.0.4 Specification Package","URL":"https://hz1.37b.myftpupload.com/resource_hub/lorawan-104-specification-package/","accessed":{"date-parts":[["2024",9,13]]}}}],"schema":"https://github.com/citation-style-language/schema/raw/master/csl-citation.json"} </w:instrText>
      </w:r>
      <w:r w:rsidR="00632EEE" w:rsidRPr="00186DA3">
        <w:fldChar w:fldCharType="separate"/>
      </w:r>
      <w:r w:rsidR="00DF4679" w:rsidRPr="00186DA3">
        <w:t>[5]</w:t>
      </w:r>
      <w:r w:rsidR="00632EEE" w:rsidRPr="00186DA3">
        <w:fldChar w:fldCharType="end"/>
      </w:r>
      <w:r w:rsidRPr="00186DA3">
        <w:t xml:space="preserve">. </w:t>
      </w:r>
      <w:r w:rsidR="0018453A" w:rsidRPr="00186DA3">
        <w:t xml:space="preserve">FLoRa Communications is designing a LoRa-capable digital radio called Petal and a full-stack repeater network solution called AVAlink. Instead of requiring users to have an expensive satellite device, our repeaters will host a browser-based web application so that anyone with a smartphone can access the network. Solar panels and battery banks will power each repeater, making them available year-round. Users will send messages via a public chat which will be transmitted along the mesh network and accessible by other users. In the future, repeaters will form a LoRa mesh network that connects to the emergency response infrastructure in the area, like search and rescue and 911. </w:t>
      </w:r>
    </w:p>
    <w:p w14:paraId="3A044241" w14:textId="00F9EDE2" w:rsidR="00862DAA" w:rsidRDefault="00862DAA" w:rsidP="00862DAA">
      <w:pPr>
        <w:pStyle w:val="Heading2"/>
      </w:pPr>
      <w:bookmarkStart w:id="7" w:name="_Toc177647849"/>
      <w:r>
        <w:t>Target Market</w:t>
      </w:r>
      <w:bookmarkEnd w:id="7"/>
    </w:p>
    <w:p w14:paraId="4AF88E7A" w14:textId="6D07F0B0" w:rsidR="00D53438" w:rsidRDefault="0098482A" w:rsidP="004D2D44">
      <w:r w:rsidRPr="0098482A">
        <w:t xml:space="preserve">FLoRa aims to provide an affordable alternative to anyone accessing BC’s great outdoors. </w:t>
      </w:r>
      <w:r w:rsidR="00862DAA" w:rsidRPr="0098482A">
        <w:t>While most hard-core</w:t>
      </w:r>
      <w:r w:rsidRPr="0098482A">
        <w:t xml:space="preserve"> outdoors</w:t>
      </w:r>
      <w:r w:rsidR="00862DAA" w:rsidRPr="0098482A">
        <w:t xml:space="preserve"> enthusiasts own an emergency transponder like a Garmin InReach, casual recreators do not. This</w:t>
      </w:r>
      <w:r w:rsidR="00862DAA" w:rsidRPr="00862DAA">
        <w:t xml:space="preserve"> product targets established outdoor tourism/recreation organizations who see a large volume of</w:t>
      </w:r>
      <w:r w:rsidR="00316527">
        <w:t xml:space="preserve"> casual and seasoned outdoor </w:t>
      </w:r>
      <w:r w:rsidR="00862DAA" w:rsidRPr="00862DAA">
        <w:t xml:space="preserve">visitors and who want to add a layer of redundancy to their safety communication systems </w:t>
      </w:r>
      <w:r w:rsidR="00D53438">
        <w:t>that patrons can access in the event of an emergency</w:t>
      </w:r>
      <w:r w:rsidR="00862DAA" w:rsidRPr="00862DAA">
        <w:t xml:space="preserve">. </w:t>
      </w:r>
    </w:p>
    <w:p w14:paraId="02251583" w14:textId="44953250" w:rsidR="00862DAA" w:rsidRPr="00862DAA" w:rsidRDefault="00A412D6" w:rsidP="004D2D44">
      <w:r>
        <w:t>We</w:t>
      </w:r>
      <w:r w:rsidR="00862DAA" w:rsidRPr="00862DAA">
        <w:t xml:space="preserve"> will </w:t>
      </w:r>
      <w:r w:rsidR="00862DAA">
        <w:t>also provide</w:t>
      </w:r>
      <w:r w:rsidR="00862DAA" w:rsidRPr="00862DAA">
        <w:t xml:space="preserve"> contracting services to these organizations to evaluate their communication needs, design a network, and deploy our </w:t>
      </w:r>
      <w:r>
        <w:t xml:space="preserve">products </w:t>
      </w:r>
      <w:r w:rsidR="00862DAA" w:rsidRPr="00862DAA">
        <w:t xml:space="preserve">in their </w:t>
      </w:r>
      <w:r>
        <w:t xml:space="preserve">region. </w:t>
      </w:r>
      <w:r w:rsidR="00862DAA" w:rsidRPr="00862DAA">
        <w:t>We are already in talks with the Kludahk Outdoors Club to do a trial of our product on the Kludahk Trail.</w:t>
      </w:r>
    </w:p>
    <w:p w14:paraId="2470CE85" w14:textId="3EF3ECC7" w:rsidR="001C444C" w:rsidRDefault="001C444C" w:rsidP="001C444C">
      <w:pPr>
        <w:pStyle w:val="Heading2"/>
      </w:pPr>
      <w:bookmarkStart w:id="8" w:name="_Toc177647850"/>
      <w:r>
        <w:lastRenderedPageBreak/>
        <w:t>Moving Forward</w:t>
      </w:r>
      <w:bookmarkEnd w:id="8"/>
    </w:p>
    <w:p w14:paraId="35AFBC32" w14:textId="2562F250" w:rsidR="001C444C" w:rsidRPr="001C444C" w:rsidRDefault="001C444C" w:rsidP="004D2D44">
      <w:r>
        <w:t>The future of the prototype we present in December w</w:t>
      </w:r>
      <w:r w:rsidR="00D53438">
        <w:t xml:space="preserve">ill be </w:t>
      </w:r>
      <w:r w:rsidR="00D53438" w:rsidRPr="00D53438">
        <w:rPr>
          <w:i/>
          <w:iCs/>
        </w:rPr>
        <w:t>Petal</w:t>
      </w:r>
      <w:r w:rsidR="00A75AAC">
        <w:rPr>
          <w:i/>
          <w:iCs/>
        </w:rPr>
        <w:t xml:space="preserve"> v1.0</w:t>
      </w:r>
      <w:r w:rsidR="00D53438">
        <w:t xml:space="preserve"> </w:t>
      </w:r>
      <w:r w:rsidR="00A75AAC">
        <w:t>and</w:t>
      </w:r>
      <w:r w:rsidR="00D53438">
        <w:t xml:space="preserve"> </w:t>
      </w:r>
      <w:r w:rsidR="00D53438" w:rsidRPr="00D53438">
        <w:rPr>
          <w:i/>
          <w:iCs/>
        </w:rPr>
        <w:t>AVAlink</w:t>
      </w:r>
      <w:r w:rsidR="00A75AAC">
        <w:rPr>
          <w:i/>
          <w:iCs/>
        </w:rPr>
        <w:t xml:space="preserve"> v2.0</w:t>
      </w:r>
      <w:r w:rsidR="00D53438">
        <w:t xml:space="preserve">. In </w:t>
      </w:r>
      <w:r w:rsidR="00A75AAC">
        <w:t>future iterations,</w:t>
      </w:r>
      <w:r w:rsidR="00D53438">
        <w:t xml:space="preserve"> we will</w:t>
      </w:r>
      <w:r>
        <w:t xml:space="preserve"> bring cost-reduction and manufactu</w:t>
      </w:r>
      <w:r w:rsidR="00D53438">
        <w:t xml:space="preserve">rability </w:t>
      </w:r>
      <w:r>
        <w:t xml:space="preserve">improvements to the </w:t>
      </w:r>
      <w:r w:rsidR="00D53438" w:rsidRPr="00D53438">
        <w:rPr>
          <w:i/>
          <w:iCs/>
        </w:rPr>
        <w:t>Petal</w:t>
      </w:r>
      <w:r w:rsidR="00D53438">
        <w:t xml:space="preserve"> and improved features to the</w:t>
      </w:r>
      <w:r>
        <w:t xml:space="preserve"> </w:t>
      </w:r>
      <w:r w:rsidR="00D53438" w:rsidRPr="00D53438">
        <w:rPr>
          <w:i/>
          <w:iCs/>
        </w:rPr>
        <w:t>AVAlink</w:t>
      </w:r>
      <w:r w:rsidR="00D53438">
        <w:t xml:space="preserve"> suite of firmware and software</w:t>
      </w:r>
      <w:r>
        <w:t>. The hardware will move away from expensive specialty modules and implement its own RF circuitry for the LoRa and Wi-Fi functions. This will reduce the cost per board, and it will also eliminate the board’s reliance on specialty RF modules by using widely available parts instead. We will upgrade the firmware to allow network administrators to update devices over the air, and we will add features to the web application to improve user experience.</w:t>
      </w:r>
    </w:p>
    <w:p w14:paraId="7439014A" w14:textId="6F5203C8" w:rsidR="00E164FD" w:rsidRDefault="003C28E4" w:rsidP="0098482A">
      <w:pPr>
        <w:pStyle w:val="Heading1"/>
        <w:pBdr>
          <w:bottom w:val="single" w:sz="4" w:space="1" w:color="auto"/>
        </w:pBdr>
      </w:pPr>
      <w:bookmarkStart w:id="9" w:name="_Toc177647852"/>
      <w:r>
        <w:t>Technical Overview</w:t>
      </w:r>
      <w:bookmarkEnd w:id="9"/>
    </w:p>
    <w:p w14:paraId="358E7B66" w14:textId="137FDDBC" w:rsidR="0098482A" w:rsidRDefault="00F72A0D" w:rsidP="0098482A">
      <w:bookmarkStart w:id="10" w:name="_Toc177647853"/>
      <w:r>
        <w:t xml:space="preserve">When first exposed to LoRa as students  we envisioned the possibility of utilizing this </w:t>
      </w:r>
      <w:r w:rsidR="00064A2E">
        <w:t>platform</w:t>
      </w:r>
      <w:r>
        <w:t xml:space="preserve"> for an emergency network of sorts</w:t>
      </w:r>
      <w:r w:rsidR="00064A2E">
        <w:t>.</w:t>
      </w:r>
      <w:r>
        <w:t xml:space="preserve"> </w:t>
      </w:r>
      <w:r w:rsidR="00064A2E">
        <w:t>W</w:t>
      </w:r>
      <w:r>
        <w:t xml:space="preserve">e now plan to leverage </w:t>
      </w:r>
      <w:r w:rsidR="008C33A3">
        <w:t xml:space="preserve">the advantages of </w:t>
      </w:r>
      <w:r w:rsidR="00064A2E">
        <w:t>this impressive technology</w:t>
      </w:r>
      <w:r w:rsidR="008C33A3">
        <w:t xml:space="preserve"> to make our </w:t>
      </w:r>
      <w:r w:rsidR="004472E9">
        <w:t>early</w:t>
      </w:r>
      <w:r w:rsidR="008C33A3">
        <w:t xml:space="preserve"> ideas a reality.</w:t>
      </w:r>
    </w:p>
    <w:p w14:paraId="5D0CFDDA" w14:textId="3A143DAA" w:rsidR="008E4E50" w:rsidRDefault="009A3CD7" w:rsidP="0098482A">
      <w:pPr>
        <w:pStyle w:val="Heading2"/>
      </w:pPr>
      <w:r>
        <w:rPr>
          <w:noProof/>
        </w:rPr>
        <mc:AlternateContent>
          <mc:Choice Requires="wpg">
            <w:drawing>
              <wp:anchor distT="0" distB="0" distL="114300" distR="114300" simplePos="0" relativeHeight="251660288" behindDoc="0" locked="0" layoutInCell="1" allowOverlap="1" wp14:anchorId="24CD6704" wp14:editId="65F847EB">
                <wp:simplePos x="0" y="0"/>
                <wp:positionH relativeFrom="column">
                  <wp:posOffset>2684178</wp:posOffset>
                </wp:positionH>
                <wp:positionV relativeFrom="paragraph">
                  <wp:posOffset>292658</wp:posOffset>
                </wp:positionV>
                <wp:extent cx="3193026" cy="2560955"/>
                <wp:effectExtent l="152400" t="152400" r="369570" b="10795"/>
                <wp:wrapSquare wrapText="bothSides"/>
                <wp:docPr id="1127638677" name="Group 1"/>
                <wp:cNvGraphicFramePr/>
                <a:graphic xmlns:a="http://schemas.openxmlformats.org/drawingml/2006/main">
                  <a:graphicData uri="http://schemas.microsoft.com/office/word/2010/wordprocessingGroup">
                    <wpg:wgp>
                      <wpg:cNvGrpSpPr/>
                      <wpg:grpSpPr>
                        <a:xfrm>
                          <a:off x="0" y="0"/>
                          <a:ext cx="3193026" cy="2560955"/>
                          <a:chOff x="0" y="0"/>
                          <a:chExt cx="3193026" cy="2560955"/>
                        </a:xfrm>
                      </wpg:grpSpPr>
                      <pic:pic xmlns:pic="http://schemas.openxmlformats.org/drawingml/2006/picture">
                        <pic:nvPicPr>
                          <pic:cNvPr id="514084749" name="Picture 1" descr="A map of a forest&#10;&#10;Description automatically generated"/>
                          <pic:cNvPicPr>
                            <a:picLocks noChangeAspect="1"/>
                          </pic:cNvPicPr>
                        </pic:nvPicPr>
                        <pic:blipFill rotWithShape="1">
                          <a:blip r:embed="rId10">
                            <a:extLst>
                              <a:ext uri="{28A0092B-C50C-407E-A947-70E740481C1C}">
                                <a14:useLocalDpi xmlns:a14="http://schemas.microsoft.com/office/drawing/2010/main" val="0"/>
                              </a:ext>
                            </a:extLst>
                          </a:blip>
                          <a:srcRect r="35393"/>
                          <a:stretch/>
                        </pic:blipFill>
                        <pic:spPr bwMode="auto">
                          <a:xfrm>
                            <a:off x="0" y="0"/>
                            <a:ext cx="3192145" cy="216281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wps:wsp>
                        <wps:cNvPr id="1707022535" name="Text Box 1"/>
                        <wps:cNvSpPr txBox="1"/>
                        <wps:spPr>
                          <a:xfrm>
                            <a:off x="881" y="2294255"/>
                            <a:ext cx="3192145" cy="266700"/>
                          </a:xfrm>
                          <a:prstGeom prst="rect">
                            <a:avLst/>
                          </a:prstGeom>
                          <a:noFill/>
                          <a:ln>
                            <a:noFill/>
                          </a:ln>
                        </wps:spPr>
                        <wps:txbx>
                          <w:txbxContent>
                            <w:p w14:paraId="5EDF31AF" w14:textId="6CD29AA9" w:rsidR="004D2334" w:rsidRPr="00A12F1C" w:rsidRDefault="004D2334" w:rsidP="004D2334">
                              <w:pPr>
                                <w:pStyle w:val="Caption"/>
                              </w:pPr>
                              <w:r>
                                <w:t xml:space="preserve">Figure </w:t>
                              </w:r>
                              <w:fldSimple w:instr=" SEQ Figure \* ARABIC ">
                                <w:r w:rsidR="00686568">
                                  <w:rPr>
                                    <w:noProof/>
                                  </w:rPr>
                                  <w:t>2</w:t>
                                </w:r>
                              </w:fldSimple>
                              <w:r>
                                <w:t xml:space="preserve">:  LoRa Mesh network topology from </w:t>
                              </w:r>
                              <w:r w:rsidR="009A3CD7">
                                <w:t>[7]</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4CD6704" id="Group 1" o:spid="_x0000_s1027" style="position:absolute;margin-left:211.35pt;margin-top:23.05pt;width:251.4pt;height:201.65pt;z-index:251660288" coordsize="31930,2560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">
                <v:shape id="Picture 1" o:spid="_x0000_s1028" type="#_x0000_t75" alt="A map of a forest&#10;&#10;Description automatically generated" style="position:absolute;width:31921;height:2162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">
                  <v:imagedata r:id="rId11" o:title="A map of a forest&#10;&#10;Description automatically generated" cropright="23195f"/>
                  <v:shadow on="t" color="#333" opacity="42598f" origin="-.5,-.5" offset="2.74397mm,2.74397mm"/>
                </v:shape>
                <v:shape id="_x0000_s1029" type="#_x0000_t202" style="position:absolute;left:8;top:22942;width:31922;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" filled="f" stroked="f">
                  <v:textbox style="mso-fit-shape-to-text:t" inset="0,0,0,0">
                    <w:txbxContent>
                      <w:p w14:paraId="5EDF31AF" w14:textId="6CD29AA9" w:rsidR="004D2334" w:rsidRPr="00A12F1C" w:rsidRDefault="004D2334" w:rsidP="004D2334">
                        <w:pPr>
                          <w:pStyle w:val="Caption"/>
                        </w:pPr>
                        <w:r>
                          <w:t xml:space="preserve">Figure </w:t>
                        </w:r>
                        <w:fldSimple w:instr=" SEQ Figure \* ARABIC ">
                          <w:r w:rsidR="00686568">
                            <w:rPr>
                              <w:noProof/>
                            </w:rPr>
                            <w:t>2</w:t>
                          </w:r>
                        </w:fldSimple>
                        <w:r>
                          <w:t xml:space="preserve">:  LoRa Mesh network topology from </w:t>
                        </w:r>
                        <w:r w:rsidR="009A3CD7">
                          <w:t>[7]</w:t>
                        </w:r>
                        <w:r>
                          <w:t>.</w:t>
                        </w:r>
                      </w:p>
                    </w:txbxContent>
                  </v:textbox>
                </v:shape>
                <w10:wrap type="square"/>
              </v:group>
            </w:pict>
          </mc:Fallback>
        </mc:AlternateContent>
      </w:r>
      <w:r w:rsidR="008E4E50">
        <w:t>Theory of Operation</w:t>
      </w:r>
      <w:bookmarkEnd w:id="10"/>
    </w:p>
    <w:p w14:paraId="14720087" w14:textId="5201A3D5" w:rsidR="00D87B2F" w:rsidRDefault="00D87B2F" w:rsidP="004D2D44">
      <w:r>
        <w:t xml:space="preserve">LoRa provides low-cost and robust text-based digital radio. The power efficiency and small form factor of the transceivers </w:t>
      </w:r>
      <w:r w:rsidR="004D2334">
        <w:fldChar w:fldCharType="begin"/>
      </w:r>
      <w:r w:rsidR="004D2334">
        <w:instrText xml:space="preserve"> ADDIN ZOTERO_ITEM CSL_CITATION {"citationID":"rOznhkR1","properties":{"formattedCitation":"[6]","plainCitation":"[6]","noteIndex":0},"citationItems":[{"id":1336,"uris":["http://zotero.org/groups/5662152/items/QZWLTJU5"],"itemData":{"id":1336,"type":"webpage","abstract":"The SX1262 LoRa Connect transceiver supports LoRa modulation for LPWAN use cases and (G)FSK modulation for legacy use cases.","language":"en","title":"SX1262","URL":"https://www.semtech.com/products/wireless-rf/lora-connect/sx1262","accessed":{"date-parts":[["2024",9,14]]}}}],"schema":"https://github.com/citation-style-language/schema/raw/master/csl-citation.json"} </w:instrText>
      </w:r>
      <w:r w:rsidR="004D2334">
        <w:fldChar w:fldCharType="separate"/>
      </w:r>
      <w:r w:rsidR="004D2334" w:rsidRPr="004D2334">
        <w:t>[6]</w:t>
      </w:r>
      <w:r w:rsidR="004D2334">
        <w:fldChar w:fldCharType="end"/>
      </w:r>
      <w:r>
        <w:t xml:space="preserve"> is perfect for outdoor solar powered communications, and multiple LoRa nodes can be connected to form a mesh network that extends coverage</w:t>
      </w:r>
      <w:r w:rsidR="004D2334">
        <w:t xml:space="preserve"> </w:t>
      </w:r>
      <w:r w:rsidR="009A3CD7">
        <w:fldChar w:fldCharType="begin"/>
      </w:r>
      <w:r w:rsidR="009A3CD7">
        <w:instrText xml:space="preserve"> ADDIN ZOTERO_ITEM CSL_CITATION {"citationID":"UEilEhDT","properties":{"formattedCitation":"[7]","plainCitation":"[7]","noteIndex":0},"citationItems":[{"id":1338,"uris":["http://zotero.org/groups/5662152/items/66UZDZ93"],"itemData":{"id":1338,"type":"webpage","abstract":"Explore how Dryad's proprietary LoRa mesh enhances LoRaWAN for forest management, improving connectivity, resilience, and scope in remote areas.","container-title":"Dryad","language":"en","title":"What is a LoRa Mesh Network? How Dryad's is Game-Changing","title-short":"What is a LoRa Mesh Network?","URL":"https://www.dryad.net/post/what-is-a-lora-mesh-network","author":[{"family":"Jones","given":"Ben"}],"accessed":{"date-parts":[["2024",9,14]]},"issued":{"date-parts":[["2024",5,3]]}}}],"schema":"https://github.com/citation-style-language/schema/raw/master/csl-citation.json"} </w:instrText>
      </w:r>
      <w:r w:rsidR="009A3CD7">
        <w:fldChar w:fldCharType="separate"/>
      </w:r>
      <w:r w:rsidR="009A3CD7" w:rsidRPr="009A3CD7">
        <w:t>[7]</w:t>
      </w:r>
      <w:r w:rsidR="009A3CD7">
        <w:fldChar w:fldCharType="end"/>
      </w:r>
      <w:r>
        <w:t xml:space="preserve">. </w:t>
      </w:r>
    </w:p>
    <w:p w14:paraId="162612EC" w14:textId="77777777" w:rsidR="004D2D44" w:rsidRDefault="004D2D44" w:rsidP="00D87B2F">
      <w:pPr>
        <w:ind w:firstLine="720"/>
      </w:pPr>
    </w:p>
    <w:p w14:paraId="2874438B" w14:textId="39741B88" w:rsidR="00D87B2F" w:rsidRDefault="00D87B2F" w:rsidP="004D2D44">
      <w:r>
        <w:t>The most popular LoRa mesh network</w:t>
      </w:r>
      <w:r w:rsidR="00CF016C">
        <w:t xml:space="preserve"> solutions today,</w:t>
      </w:r>
      <w:r>
        <w:t xml:space="preserve"> like </w:t>
      </w:r>
      <w:proofErr w:type="spellStart"/>
      <w:r>
        <w:t>Meshtastic</w:t>
      </w:r>
      <w:proofErr w:type="spellEnd"/>
      <w:r>
        <w:t>, require each user to have their own LoRa device to connect to the network</w:t>
      </w:r>
      <w:r w:rsidR="00A75AAC">
        <w:t>. They are</w:t>
      </w:r>
      <w:r>
        <w:t xml:space="preserve"> highly customizable but also highly complex</w:t>
      </w:r>
      <w:r w:rsidR="00A75AAC">
        <w:t>.</w:t>
      </w:r>
      <w:r w:rsidR="0098482A" w:rsidRPr="0098482A">
        <w:t xml:space="preserve"> </w:t>
      </w:r>
      <w:r w:rsidR="0098482A">
        <w:t>Node setup requires flashing firmware onto the device using a command line or web-based flasher tool.</w:t>
      </w:r>
      <w:r w:rsidR="00A75AAC">
        <w:t xml:space="preserve"> E</w:t>
      </w:r>
      <w:r>
        <w:t xml:space="preserve">ach user </w:t>
      </w:r>
      <w:r w:rsidR="00A75AAC">
        <w:t xml:space="preserve">must </w:t>
      </w:r>
      <w:r>
        <w:t>have some knowledge of LoRa and other digital radio concepts</w:t>
      </w:r>
      <w:r w:rsidR="00A75AAC">
        <w:t xml:space="preserve"> to set up their devices, and t</w:t>
      </w:r>
      <w:r>
        <w:t>he user interface</w:t>
      </w:r>
      <w:r w:rsidR="00A75AAC">
        <w:t>s</w:t>
      </w:r>
      <w:r>
        <w:t xml:space="preserve"> must </w:t>
      </w:r>
      <w:r w:rsidR="00A75AAC">
        <w:t>be pre-installed on the user’s phone</w:t>
      </w:r>
      <w:r>
        <w:t>. The less technically inclined will find it challenging to use the current LoRa mesh network solutions.</w:t>
      </w:r>
    </w:p>
    <w:p w14:paraId="569B023F" w14:textId="77777777" w:rsidR="00CF016C" w:rsidRDefault="00CF016C" w:rsidP="00D87B2F"/>
    <w:p w14:paraId="199398AF" w14:textId="60EC55F5" w:rsidR="00D87B2F" w:rsidRPr="00D87B2F" w:rsidRDefault="00D87B2F" w:rsidP="00D87B2F">
      <w:r>
        <w:t xml:space="preserve">We will develop a mesh network </w:t>
      </w:r>
      <w:r w:rsidR="009A3CD7">
        <w:t xml:space="preserve">that users can access at any time, without needing their own LoRa device or application. They will simply connect to a Wi-Fi access point provided by the node, scan a QR code to open the web application served by the node, and they can </w:t>
      </w:r>
      <w:r w:rsidR="009A3CD7">
        <w:lastRenderedPageBreak/>
        <w:t>send messages to the local mesh chat</w:t>
      </w:r>
      <w:r w:rsidR="00B80934">
        <w:t>. In future releases, they will also be able to</w:t>
      </w:r>
      <w:r w:rsidR="009A3CD7">
        <w:t xml:space="preserve"> contact emergency service.</w:t>
      </w:r>
    </w:p>
    <w:p w14:paraId="3A22C623" w14:textId="1907C6A9" w:rsidR="008E4E50" w:rsidRDefault="008E4E50" w:rsidP="0098482A">
      <w:pPr>
        <w:pStyle w:val="Heading2"/>
      </w:pPr>
      <w:bookmarkStart w:id="11" w:name="_Toc177647854"/>
      <w:r>
        <w:t>Scope</w:t>
      </w:r>
      <w:bookmarkEnd w:id="11"/>
    </w:p>
    <w:p w14:paraId="2C77A796" w14:textId="086DF188" w:rsidR="00ED29EC" w:rsidRDefault="00ED29EC" w:rsidP="0098482A">
      <w:pPr>
        <w:pStyle w:val="Heading3"/>
      </w:pPr>
      <w:r>
        <w:t>Deliverables</w:t>
      </w:r>
    </w:p>
    <w:p w14:paraId="55334DFF" w14:textId="0FA27027" w:rsidR="00DC5770" w:rsidRDefault="00623011" w:rsidP="004D2D44">
      <w:r>
        <w:t xml:space="preserve">In this prototyping stage, </w:t>
      </w:r>
      <w:r w:rsidR="004E2F20">
        <w:t>FLoRa</w:t>
      </w:r>
      <w:r>
        <w:t xml:space="preserve"> Communications will deliver both hardware and software products according to our requirement specifications (</w:t>
      </w:r>
      <w:r>
        <w:fldChar w:fldCharType="begin"/>
      </w:r>
      <w:r>
        <w:instrText xml:space="preserve"> REF _Ref177143421 \h </w:instrText>
      </w:r>
      <w:r>
        <w:fldChar w:fldCharType="separate"/>
      </w:r>
      <w:r>
        <w:t>Appendix B: Requirement Specifications</w:t>
      </w:r>
      <w:r>
        <w:fldChar w:fldCharType="end"/>
      </w:r>
      <w:r>
        <w:t xml:space="preserve">). </w:t>
      </w:r>
    </w:p>
    <w:p w14:paraId="0685AEC8" w14:textId="77777777" w:rsidR="004D2D44" w:rsidRDefault="004D2D44" w:rsidP="004D2D44"/>
    <w:p w14:paraId="7B684630" w14:textId="5626FEF0" w:rsidR="00623011" w:rsidRDefault="00623011" w:rsidP="004D2D44">
      <w:r>
        <w:rPr>
          <w:i/>
          <w:iCs/>
        </w:rPr>
        <w:t>Petal</w:t>
      </w:r>
      <w:r w:rsidR="00B80934">
        <w:rPr>
          <w:i/>
          <w:iCs/>
        </w:rPr>
        <w:t xml:space="preserve"> v0</w:t>
      </w:r>
      <w:r>
        <w:t xml:space="preserve"> </w:t>
      </w:r>
      <w:r w:rsidR="00DC5770">
        <w:t xml:space="preserve">will incorporate a LoRa transceiver, a microprocessor and Wi-Fi module, </w:t>
      </w:r>
      <w:r w:rsidR="00B80934">
        <w:t>a 3.3V power supply</w:t>
      </w:r>
      <w:r w:rsidR="00DC5770">
        <w:t>, antenna connections that effectively transmit the LoRa packets, and a bespoke enclosure.</w:t>
      </w:r>
    </w:p>
    <w:p w14:paraId="70D98BC8" w14:textId="77777777" w:rsidR="004D2D44" w:rsidRDefault="004D2D44" w:rsidP="004D2D44"/>
    <w:p w14:paraId="789C0480" w14:textId="0007BE89" w:rsidR="004D2D44" w:rsidRDefault="00DC5770" w:rsidP="004D2D44">
      <w:r>
        <w:rPr>
          <w:i/>
          <w:iCs/>
        </w:rPr>
        <w:t>AVAlink</w:t>
      </w:r>
      <w:r w:rsidR="00B80934">
        <w:rPr>
          <w:i/>
          <w:iCs/>
        </w:rPr>
        <w:t xml:space="preserve"> v1</w:t>
      </w:r>
      <w:r>
        <w:t xml:space="preserve"> will provide a </w:t>
      </w:r>
      <w:r w:rsidR="00044131">
        <w:t>browser-based</w:t>
      </w:r>
      <w:r>
        <w:t xml:space="preserve"> user </w:t>
      </w:r>
      <w:r w:rsidR="00044131">
        <w:t xml:space="preserve">interface </w:t>
      </w:r>
      <w:r>
        <w:t xml:space="preserve">that allows users to send text messages (chats) from one device to another. The chats will be displayed across the network in real time with an identifier for the sending device and a timestamp. The firmware will monitor the battery voltage and initiate low power disconnects to preserve the battery. It will also use a multiple access strategy to deal with the hidden-node problem </w:t>
      </w:r>
      <w:r w:rsidR="004D2D44">
        <w:fldChar w:fldCharType="begin"/>
      </w:r>
      <w:r w:rsidR="004D2D44">
        <w:instrText xml:space="preserve"> ADDIN ZOTERO_ITEM CSL_CITATION {"citationID":"C87Urey8","properties":{"formattedCitation":"[8]","plainCitation":"[8]","noteIndex":0},"citationItems":[{"id":1340,"uris":["http://zotero.org/groups/5662152/items/RKGAPK2K"],"itemData":{"id":1340,"type":"webpage","title":"The Hidden Node Problem — INET 4.5.0 documentation","URL":"https://inet.omnetpp.org/docs/showcases/wireless/hiddennode/doc/index.html","accessed":{"date-parts":[["2024",9,14]]}}}],"schema":"https://github.com/citation-style-language/schema/raw/master/csl-citation.json"} </w:instrText>
      </w:r>
      <w:r w:rsidR="004D2D44">
        <w:fldChar w:fldCharType="separate"/>
      </w:r>
      <w:r w:rsidR="004D2D44" w:rsidRPr="004D2D44">
        <w:t>[8]</w:t>
      </w:r>
      <w:r w:rsidR="004D2D44">
        <w:fldChar w:fldCharType="end"/>
      </w:r>
      <w:r w:rsidR="004D2D44">
        <w:t xml:space="preserve"> and prevent packet collisions while also ensuring predictable latency across the mesh network.</w:t>
      </w:r>
    </w:p>
    <w:p w14:paraId="54D90B1E" w14:textId="77777777" w:rsidR="004D2D44" w:rsidRDefault="004D2D44" w:rsidP="004D2D44"/>
    <w:p w14:paraId="16C93FE9" w14:textId="40441BD9" w:rsidR="004D2D44" w:rsidRPr="00DC5770" w:rsidRDefault="004D2D44" w:rsidP="004D2D44">
      <w:r>
        <w:t>We will also provide documentation for each product, including a user manual for the software/firmware and recommendations for sizing solar panels and batteries for the hardware.</w:t>
      </w:r>
    </w:p>
    <w:p w14:paraId="6DCC2158" w14:textId="24FA877C" w:rsidR="00623011" w:rsidRDefault="00623011" w:rsidP="0098482A">
      <w:pPr>
        <w:pStyle w:val="Heading3"/>
      </w:pPr>
      <w:r>
        <w:t>Features</w:t>
      </w:r>
    </w:p>
    <w:p w14:paraId="54A0A9EA" w14:textId="0FF46B5C" w:rsidR="00623011" w:rsidRPr="007F1D1D" w:rsidRDefault="004D2D44" w:rsidP="00623011">
      <w:r>
        <w:t xml:space="preserve">The </w:t>
      </w:r>
      <w:r>
        <w:rPr>
          <w:i/>
          <w:iCs/>
        </w:rPr>
        <w:t>Petal</w:t>
      </w:r>
      <w:r>
        <w:t xml:space="preserve"> </w:t>
      </w:r>
      <w:r w:rsidR="007F1D1D">
        <w:t xml:space="preserve">enclosure </w:t>
      </w:r>
      <w:r>
        <w:t>should have an ingress protection rating of at least IPX4 which protects it from rain in an outdoor setting.</w:t>
      </w:r>
      <w:r w:rsidR="007F1D1D">
        <w:t xml:space="preserve"> The </w:t>
      </w:r>
      <w:r w:rsidR="007F1D1D">
        <w:rPr>
          <w:i/>
          <w:iCs/>
        </w:rPr>
        <w:t>AVAlink</w:t>
      </w:r>
      <w:r w:rsidR="007F1D1D">
        <w:t xml:space="preserve"> software should have an SOS mode which directly connects to local emergency services and minimizes network latency at the expense of power efficiency.</w:t>
      </w:r>
    </w:p>
    <w:p w14:paraId="754AE537" w14:textId="7DE3E6BB" w:rsidR="00ED29EC" w:rsidRDefault="00ED29EC" w:rsidP="0098482A">
      <w:pPr>
        <w:pStyle w:val="Heading3"/>
      </w:pPr>
      <w:r>
        <w:t>Not Covered</w:t>
      </w:r>
    </w:p>
    <w:p w14:paraId="374851A4" w14:textId="17310B91" w:rsidR="007F1D1D" w:rsidRPr="007F1D1D" w:rsidRDefault="007F1D1D" w:rsidP="007F1D1D">
      <w:r>
        <w:t xml:space="preserve">The prototype will not include integration with specific emergency services or the solar power and battery requirements for an actual network deployment since this will depend on the location of the installation. We will also use specialty third-party modules for the Wi-Fi and LoRa functions to reduce our development time. These will be replaced with more widely available and manufacturable parts in </w:t>
      </w:r>
      <w:r w:rsidR="00044131">
        <w:rPr>
          <w:i/>
          <w:iCs/>
        </w:rPr>
        <w:t>Petal v1</w:t>
      </w:r>
      <w:r>
        <w:t>.</w:t>
      </w:r>
    </w:p>
    <w:p w14:paraId="3BE14834" w14:textId="0503921A" w:rsidR="008E4E50" w:rsidRDefault="00ED29EC" w:rsidP="0098482A">
      <w:pPr>
        <w:pStyle w:val="Heading2"/>
      </w:pPr>
      <w:bookmarkStart w:id="12" w:name="_Toc177647855"/>
      <w:r>
        <w:lastRenderedPageBreak/>
        <w:t>Methods</w:t>
      </w:r>
      <w:bookmarkEnd w:id="12"/>
    </w:p>
    <w:p w14:paraId="09EC6EC9" w14:textId="779B5371" w:rsidR="00D90362" w:rsidRDefault="00D90362" w:rsidP="0098482A">
      <w:pPr>
        <w:pStyle w:val="Heading3"/>
      </w:pPr>
      <w:r w:rsidRPr="00623011">
        <w:t>Hardware</w:t>
      </w:r>
    </w:p>
    <w:p w14:paraId="2D04F65E" w14:textId="750A41E5" w:rsidR="007F1D1D" w:rsidRPr="007F1D1D" w:rsidRDefault="007F1D1D" w:rsidP="007F1D1D">
      <w:r>
        <w:t xml:space="preserve">We will </w:t>
      </w:r>
      <w:r w:rsidR="005D41E3">
        <w:t>have our first PCB prototype (v0.0)</w:t>
      </w:r>
      <w:r w:rsidR="00137A32">
        <w:t xml:space="preserve"> based on our base hardware design (</w:t>
      </w:r>
      <w:r w:rsidR="00137A32">
        <w:fldChar w:fldCharType="begin"/>
      </w:r>
      <w:r w:rsidR="00137A32">
        <w:instrText xml:space="preserve"> REF _Ref177226661 \h </w:instrText>
      </w:r>
      <w:r w:rsidR="00137A32">
        <w:fldChar w:fldCharType="separate"/>
      </w:r>
      <w:r w:rsidR="004E2F20">
        <w:t xml:space="preserve">Figure </w:t>
      </w:r>
      <w:r w:rsidR="004E2F20">
        <w:rPr>
          <w:noProof/>
        </w:rPr>
        <w:t>3</w:t>
      </w:r>
      <w:r w:rsidR="00137A32">
        <w:fldChar w:fldCharType="end"/>
      </w:r>
      <w:r w:rsidR="00137A32">
        <w:t xml:space="preserve">) </w:t>
      </w:r>
      <w:r w:rsidR="005D41E3">
        <w:t xml:space="preserve">developed </w:t>
      </w:r>
      <w:r w:rsidR="00137A32">
        <w:t xml:space="preserve">in Altium Designer </w:t>
      </w:r>
      <w:r w:rsidR="005D41E3">
        <w:t>and sent to JLCPCB for manufacturing by October 1</w:t>
      </w:r>
      <w:r w:rsidR="005D41E3" w:rsidRPr="005D41E3">
        <w:rPr>
          <w:vertAlign w:val="superscript"/>
        </w:rPr>
        <w:t>st</w:t>
      </w:r>
      <w:r w:rsidR="005D41E3">
        <w:t>. We will develop a hardware testing schema by that date as well. Based on our testing data, we will revise the PCB and submit an updated v0.1 with appropriate change documentation by October 29</w:t>
      </w:r>
      <w:r w:rsidR="005D41E3" w:rsidRPr="005D41E3">
        <w:rPr>
          <w:vertAlign w:val="superscript"/>
        </w:rPr>
        <w:t>th</w:t>
      </w:r>
      <w:r w:rsidR="008454F1">
        <w:t xml:space="preserve">, along with the first version of the enclosure. </w:t>
      </w:r>
      <w:r w:rsidR="005D41E3">
        <w:t>We will have a final prototype revision (v0.2)</w:t>
      </w:r>
      <w:r w:rsidR="008454F1">
        <w:t xml:space="preserve"> and enclosure</w:t>
      </w:r>
      <w:r w:rsidR="005D41E3">
        <w:t xml:space="preserve"> submitted for manufacturing by November 19</w:t>
      </w:r>
      <w:r w:rsidR="005D41E3" w:rsidRPr="005D41E3">
        <w:rPr>
          <w:vertAlign w:val="superscript"/>
        </w:rPr>
        <w:t>th</w:t>
      </w:r>
      <w:r w:rsidR="005D41E3">
        <w:t>.</w:t>
      </w:r>
    </w:p>
    <w:p w14:paraId="371C5BBD" w14:textId="77777777" w:rsidR="00137A32" w:rsidRDefault="00D90362" w:rsidP="00137A32">
      <w:pPr>
        <w:keepNext/>
        <w:jc w:val="center"/>
      </w:pPr>
      <w:r>
        <w:rPr>
          <w:noProof/>
        </w:rPr>
        <w:drawing>
          <wp:inline distT="0" distB="0" distL="0" distR="0" wp14:anchorId="65E01C58" wp14:editId="15DFE446">
            <wp:extent cx="4902315" cy="3906166"/>
            <wp:effectExtent l="152400" t="152400" r="355600" b="361315"/>
            <wp:docPr id="2096387135" name="image3.png" descr="A diagram of a computer syste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png" descr="A diagram of a computer system&#10;&#10;Description automatically generated"/>
                    <pic:cNvPicPr preferRelativeResize="0"/>
                  </pic:nvPicPr>
                  <pic:blipFill>
                    <a:blip r:embed="rId12">
                      <a:extLst>
                        <a:ext uri="{28A0092B-C50C-407E-A947-70E740481C1C}">
                          <a14:useLocalDpi xmlns:a14="http://schemas.microsoft.com/office/drawing/2010/main" val="0"/>
                        </a:ext>
                      </a:extLst>
                    </a:blip>
                    <a:srcRect/>
                    <a:stretch>
                      <a:fillRect/>
                    </a:stretch>
                  </pic:blipFill>
                  <pic:spPr>
                    <a:xfrm>
                      <a:off x="0" y="0"/>
                      <a:ext cx="4912817" cy="3914534"/>
                    </a:xfrm>
                    <a:prstGeom prst="rect">
                      <a:avLst/>
                    </a:prstGeom>
                    <a:ln>
                      <a:noFill/>
                    </a:ln>
                    <a:effectLst>
                      <a:outerShdw blurRad="292100" dist="139700" dir="2700000" algn="tl" rotWithShape="0">
                        <a:srgbClr val="333333">
                          <a:alpha val="65000"/>
                        </a:srgbClr>
                      </a:outerShdw>
                    </a:effectLst>
                  </pic:spPr>
                </pic:pic>
              </a:graphicData>
            </a:graphic>
          </wp:inline>
        </w:drawing>
      </w:r>
    </w:p>
    <w:p w14:paraId="55F8276B" w14:textId="03B80AFD" w:rsidR="00137A32" w:rsidRDefault="00137A32" w:rsidP="00137A32">
      <w:pPr>
        <w:pStyle w:val="Caption"/>
        <w:jc w:val="center"/>
      </w:pPr>
      <w:bookmarkStart w:id="13" w:name="_Ref177226661"/>
      <w:bookmarkStart w:id="14" w:name="_Ref177226656"/>
      <w:r>
        <w:t xml:space="preserve">Figure </w:t>
      </w:r>
      <w:fldSimple w:instr=" SEQ Figure \* ARABIC ">
        <w:r w:rsidR="00686568">
          <w:rPr>
            <w:noProof/>
          </w:rPr>
          <w:t>3</w:t>
        </w:r>
      </w:fldSimple>
      <w:bookmarkEnd w:id="13"/>
      <w:r>
        <w:t>: Petal v0.0 hardware block diagram and power usage estimate.</w:t>
      </w:r>
      <w:bookmarkEnd w:id="14"/>
    </w:p>
    <w:p w14:paraId="71DB8947" w14:textId="414E635C" w:rsidR="008E4E50" w:rsidRDefault="008E4E50" w:rsidP="0098482A">
      <w:pPr>
        <w:pStyle w:val="Heading3"/>
      </w:pPr>
      <w:r>
        <w:t>Software/Firmware</w:t>
      </w:r>
    </w:p>
    <w:p w14:paraId="0281D718" w14:textId="1881B16A" w:rsidR="007F1D1D" w:rsidRDefault="00137A32" w:rsidP="007F1D1D">
      <w:pPr>
        <w:rPr>
          <w:noProof/>
        </w:rPr>
      </w:pPr>
      <w:r>
        <w:rPr>
          <w:noProof/>
        </w:rPr>
        <w:t xml:space="preserve">The user web interface will be built using Microsoft’s Blazor framework. Blazor apps can be compiled down to a static </w:t>
      </w:r>
      <w:r w:rsidR="007F1D1D">
        <w:rPr>
          <w:noProof/>
        </w:rPr>
        <w:t>Web Assembly</w:t>
      </w:r>
      <w:r>
        <w:rPr>
          <w:noProof/>
        </w:rPr>
        <w:t xml:space="preserve"> (.wasm) </w:t>
      </w:r>
      <w:r w:rsidR="00A71784">
        <w:rPr>
          <w:noProof/>
        </w:rPr>
        <w:t xml:space="preserve">file </w:t>
      </w:r>
      <w:r>
        <w:rPr>
          <w:noProof/>
        </w:rPr>
        <w:t xml:space="preserve">which can be run on all modern browsers </w:t>
      </w:r>
      <w:r w:rsidR="007F1D1D">
        <w:rPr>
          <w:noProof/>
        </w:rPr>
        <w:fldChar w:fldCharType="begin"/>
      </w:r>
      <w:r w:rsidR="007F1D1D">
        <w:rPr>
          <w:noProof/>
        </w:rPr>
        <w:instrText xml:space="preserve"> ADDIN ZOTERO_ITEM CSL_CITATION {"citationID":"2bWzYUWA","properties":{"formattedCitation":"[9]","plainCitation":"[9]","noteIndex":0},"citationItems":[{"id":1322,"uris":["http://zotero.org/groups/5662152/items/KWCJ58UU"],"itemData":{"id":1322,"type":"webpage","title":"WebAssembly | Can I use... Support tables for HTML5, CSS3, etc","URL":"https://caniuse.com/wasm","accessed":{"date-parts":[["2024",9,13]]}}}],"schema":"https://github.com/citation-style-language/schema/raw/master/csl-citation.json"} </w:instrText>
      </w:r>
      <w:r w:rsidR="007F1D1D">
        <w:rPr>
          <w:noProof/>
        </w:rPr>
        <w:fldChar w:fldCharType="separate"/>
      </w:r>
      <w:r w:rsidR="007F1D1D" w:rsidRPr="004D2D44">
        <w:t>[9]</w:t>
      </w:r>
      <w:r w:rsidR="007F1D1D">
        <w:rPr>
          <w:noProof/>
        </w:rPr>
        <w:fldChar w:fldCharType="end"/>
      </w:r>
      <w:r>
        <w:rPr>
          <w:noProof/>
        </w:rPr>
        <w:t xml:space="preserve">. Using Web Assembly means that the client’s smartphone and web browser does the computing required render and interact with the web application, not the server. The demands on the </w:t>
      </w:r>
      <w:r>
        <w:rPr>
          <w:i/>
          <w:iCs/>
          <w:noProof/>
        </w:rPr>
        <w:t>Petal</w:t>
      </w:r>
      <w:r>
        <w:rPr>
          <w:noProof/>
        </w:rPr>
        <w:t xml:space="preserve">’s microprocessor are greatly reduced by this framework since it </w:t>
      </w:r>
      <w:r>
        <w:rPr>
          <w:noProof/>
        </w:rPr>
        <w:lastRenderedPageBreak/>
        <w:t xml:space="preserve">only needs to serve the initial .wasm file and provide an API for the mesh network. This will optimize user experience and reduce the </w:t>
      </w:r>
      <w:r>
        <w:rPr>
          <w:i/>
          <w:iCs/>
          <w:noProof/>
        </w:rPr>
        <w:t>Petal’s</w:t>
      </w:r>
      <w:r>
        <w:rPr>
          <w:noProof/>
        </w:rPr>
        <w:t xml:space="preserve"> power consumption. </w:t>
      </w:r>
    </w:p>
    <w:p w14:paraId="1AC379A8" w14:textId="5B7D547B" w:rsidR="00137A32" w:rsidRDefault="00137A32" w:rsidP="007F1D1D">
      <w:pPr>
        <w:rPr>
          <w:noProof/>
        </w:rPr>
      </w:pPr>
    </w:p>
    <w:p w14:paraId="0124F96F" w14:textId="653C6182" w:rsidR="007F1D1D" w:rsidRDefault="00A71784" w:rsidP="007F1D1D">
      <w:r>
        <w:t>The firmware will be written in the Rust programming language because of its speed and memory safety guarantees. The firmware will include the mesh network API, .</w:t>
      </w:r>
      <w:proofErr w:type="spellStart"/>
      <w:r>
        <w:t>wasm</w:t>
      </w:r>
      <w:proofErr w:type="spellEnd"/>
      <w:r>
        <w:t xml:space="preserve"> file server, and Wi-Fi access point configuration.</w:t>
      </w:r>
    </w:p>
    <w:p w14:paraId="371A26AB" w14:textId="77777777" w:rsidR="00A71784" w:rsidRDefault="00A71784" w:rsidP="007F1D1D"/>
    <w:p w14:paraId="18D74421" w14:textId="38881C5B" w:rsidR="00A71784" w:rsidRPr="00A71784" w:rsidRDefault="00A71784" w:rsidP="007F1D1D">
      <w:r>
        <w:t xml:space="preserve">The beta release of </w:t>
      </w:r>
      <w:r>
        <w:rPr>
          <w:i/>
          <w:iCs/>
        </w:rPr>
        <w:t xml:space="preserve">AVAlink </w:t>
      </w:r>
      <w:r>
        <w:t>is slated for October 28</w:t>
      </w:r>
      <w:r w:rsidRPr="00A71784">
        <w:rPr>
          <w:vertAlign w:val="superscript"/>
        </w:rPr>
        <w:t>th</w:t>
      </w:r>
      <w:r>
        <w:t xml:space="preserve"> with testing to conclude on November 11</w:t>
      </w:r>
      <w:r w:rsidRPr="00A71784">
        <w:rPr>
          <w:vertAlign w:val="superscript"/>
        </w:rPr>
        <w:t>th</w:t>
      </w:r>
      <w:r>
        <w:t xml:space="preserve">. The first production release of </w:t>
      </w:r>
      <w:r>
        <w:rPr>
          <w:i/>
          <w:iCs/>
        </w:rPr>
        <w:t>AVAlink v1.0</w:t>
      </w:r>
      <w:r>
        <w:t xml:space="preserve"> will be December 13</w:t>
      </w:r>
      <w:r w:rsidRPr="00A71784">
        <w:rPr>
          <w:vertAlign w:val="superscript"/>
        </w:rPr>
        <w:t>th</w:t>
      </w:r>
      <w:r>
        <w:t xml:space="preserve"> at the Capstone Symposium. </w:t>
      </w:r>
    </w:p>
    <w:p w14:paraId="2BD5F2BE" w14:textId="39C3E5B5" w:rsidR="008E4E50" w:rsidRDefault="008E4E50" w:rsidP="0098482A">
      <w:pPr>
        <w:pStyle w:val="Heading2"/>
      </w:pPr>
      <w:bookmarkStart w:id="15" w:name="_Toc177647856"/>
      <w:r>
        <w:t>Parts &amp; Materials</w:t>
      </w:r>
      <w:bookmarkEnd w:id="15"/>
    </w:p>
    <w:p w14:paraId="48D0E975" w14:textId="77777777" w:rsidR="00A71784" w:rsidRDefault="00A71784" w:rsidP="00A71784">
      <w:r w:rsidRPr="00A71784">
        <w:t xml:space="preserve">Version 0 of </w:t>
      </w:r>
      <w:r w:rsidRPr="00A71784">
        <w:rPr>
          <w:i/>
          <w:iCs/>
        </w:rPr>
        <w:t>Petal</w:t>
      </w:r>
      <w:r w:rsidRPr="00A71784">
        <w:t xml:space="preserve"> will use pre</w:t>
      </w:r>
      <w:r>
        <w:t>fabricated</w:t>
      </w:r>
      <w:r w:rsidRPr="00A71784">
        <w:t xml:space="preserve"> modules for the LoRa transceiver, </w:t>
      </w:r>
      <w:r>
        <w:t>micro</w:t>
      </w:r>
      <w:r w:rsidRPr="00A71784">
        <w:t xml:space="preserve">processor, and Wi-Fi to expedite the prototyping process and avoid the complexities of designing a radio frequency (RF) PCB. For the LoRa transceiver, we will use the WAVE-20855-HF Core1262 module which uses a Semtech 1262 transceiver. It comes with the receiver balun, transmitter harmonic filters, RF switch, impedance matching circuits, and a temperature compensated crystal oscillator pre-installed. For the processor and Wi-Fi, we will use the ESP32-S3-MINI-1 system on chip (SoC), which contains an ESP32-S3 dual-core microprocessor, peripherals with breakout pins, and a Wi-Fi module with in-built antenna. </w:t>
      </w:r>
    </w:p>
    <w:p w14:paraId="379322F1" w14:textId="77777777" w:rsidR="00A71784" w:rsidRDefault="00A71784" w:rsidP="00A71784"/>
    <w:p w14:paraId="25CEB095" w14:textId="2E5B86E1" w:rsidR="00A71784" w:rsidRPr="00A71784" w:rsidRDefault="00A71784" w:rsidP="00A71784">
      <w:r>
        <w:t xml:space="preserve">Although the modules </w:t>
      </w:r>
      <w:r>
        <w:rPr>
          <w:i/>
          <w:iCs/>
        </w:rPr>
        <w:t xml:space="preserve">Petal </w:t>
      </w:r>
      <w:r w:rsidR="00BD6FBD">
        <w:rPr>
          <w:i/>
          <w:iCs/>
        </w:rPr>
        <w:t>v</w:t>
      </w:r>
      <w:r>
        <w:rPr>
          <w:i/>
          <w:iCs/>
        </w:rPr>
        <w:t>0</w:t>
      </w:r>
      <w:r>
        <w:t xml:space="preserve"> is using are relatively expensive compared to the circuits they replace, t</w:t>
      </w:r>
      <w:r w:rsidRPr="00A71784">
        <w:t>h</w:t>
      </w:r>
      <w:r>
        <w:t>e LoRa and Wi-Fi</w:t>
      </w:r>
      <w:r w:rsidRPr="00A71784">
        <w:t xml:space="preserve"> RF circuits </w:t>
      </w:r>
      <w:r>
        <w:t>are</w:t>
      </w:r>
      <w:r w:rsidRPr="00A71784">
        <w:t xml:space="preserve"> very difficult to design on our PCB without the luxury of time to do </w:t>
      </w:r>
      <w:r>
        <w:t>several</w:t>
      </w:r>
      <w:r w:rsidRPr="00A71784">
        <w:t xml:space="preserve"> PCB revisions. </w:t>
      </w:r>
      <w:r w:rsidR="00BD6FBD">
        <w:rPr>
          <w:i/>
          <w:iCs/>
        </w:rPr>
        <w:t>Petal v1</w:t>
      </w:r>
      <w:r w:rsidRPr="00A71784">
        <w:t xml:space="preserve">, our future production release, will replace these with circuits designed in-house to reduce the cost of and reliance on </w:t>
      </w:r>
      <w:r w:rsidR="00E0513C">
        <w:t>third-party</w:t>
      </w:r>
      <w:r w:rsidRPr="00A71784">
        <w:t xml:space="preserve"> modules.</w:t>
      </w:r>
    </w:p>
    <w:p w14:paraId="4F2B8966" w14:textId="432442ED" w:rsidR="00E164FD" w:rsidRDefault="003C28E4" w:rsidP="0098482A">
      <w:pPr>
        <w:pStyle w:val="Heading1"/>
        <w:pBdr>
          <w:bottom w:val="single" w:sz="4" w:space="1" w:color="auto"/>
        </w:pBdr>
      </w:pPr>
      <w:bookmarkStart w:id="16" w:name="_Toc177647857"/>
      <w:r w:rsidRPr="00623011">
        <w:t>Management</w:t>
      </w:r>
      <w:r w:rsidR="00623011">
        <w:t xml:space="preserve"> Overview</w:t>
      </w:r>
      <w:bookmarkEnd w:id="16"/>
    </w:p>
    <w:p w14:paraId="49308B20" w14:textId="7797AE14" w:rsidR="00BC7053" w:rsidRPr="00BC7053" w:rsidRDefault="00BC7053" w:rsidP="00BC7053">
      <w:r>
        <w:t>Our project’s success hinges on a careful</w:t>
      </w:r>
      <w:r w:rsidR="00AD0565">
        <w:t xml:space="preserve"> </w:t>
      </w:r>
      <w:r>
        <w:t>and coordinated schedule</w:t>
      </w:r>
      <w:r>
        <w:t xml:space="preserve">. We have outlined </w:t>
      </w:r>
      <w:r w:rsidR="006A68B6">
        <w:t xml:space="preserve">all </w:t>
      </w:r>
      <w:r>
        <w:t xml:space="preserve">the milestones </w:t>
      </w:r>
      <w:r w:rsidR="006A68B6">
        <w:t xml:space="preserve">we will have to meet as a group in order </w:t>
      </w:r>
      <w:r w:rsidR="00AD0565">
        <w:t>to have</w:t>
      </w:r>
      <w:r w:rsidR="006A68B6">
        <w:t xml:space="preserve"> a successful release day at the capstone symposium.</w:t>
      </w:r>
    </w:p>
    <w:p w14:paraId="5EFE21B7" w14:textId="127B6C14" w:rsidR="009829E9" w:rsidRDefault="009829E9" w:rsidP="0098482A">
      <w:pPr>
        <w:pStyle w:val="Heading2"/>
      </w:pPr>
      <w:bookmarkStart w:id="17" w:name="_Toc177647858"/>
      <w:r>
        <w:t>Our Team</w:t>
      </w:r>
      <w:bookmarkEnd w:id="17"/>
    </w:p>
    <w:p w14:paraId="23EDEC7F" w14:textId="10FE28CF" w:rsidR="0098482A" w:rsidRPr="0098482A" w:rsidRDefault="00BC7053" w:rsidP="0098482A">
      <w:r>
        <w:t>Meet the team members of Flora Communications</w:t>
      </w:r>
      <w:r w:rsidR="006A68B6">
        <w:t>. We are</w:t>
      </w:r>
      <w:r>
        <w:t xml:space="preserve">  a group of individuals passionate about electronics engineering and bringing this discipline out into the environment we love.</w:t>
      </w:r>
    </w:p>
    <w:p w14:paraId="6F5CB89C" w14:textId="5FC0F8B1" w:rsidR="009829E9" w:rsidRDefault="009829E9" w:rsidP="009829E9">
      <w:r>
        <w:rPr>
          <w:noProof/>
        </w:rPr>
        <w:lastRenderedPageBreak/>
        <w:drawing>
          <wp:inline distT="0" distB="0" distL="0" distR="0" wp14:anchorId="09119344" wp14:editId="68799271">
            <wp:extent cx="5486400" cy="3264310"/>
            <wp:effectExtent l="0" t="0" r="38100" b="330200"/>
            <wp:docPr id="1165143796" name="Diagram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 r:lo="rId14" r:qs="rId15" r:cs="rId16"/>
              </a:graphicData>
            </a:graphic>
          </wp:inline>
        </w:drawing>
      </w:r>
    </w:p>
    <w:p w14:paraId="53FFD60F" w14:textId="3C027F37" w:rsidR="009829E9" w:rsidRDefault="009829E9" w:rsidP="0098482A">
      <w:pPr>
        <w:pStyle w:val="Heading2"/>
      </w:pPr>
      <w:bookmarkStart w:id="18" w:name="_Toc177647859"/>
      <w:r>
        <w:t>Logistics</w:t>
      </w:r>
      <w:bookmarkEnd w:id="18"/>
    </w:p>
    <w:p w14:paraId="4AF7F850" w14:textId="7F3401E0" w:rsidR="00AD0565" w:rsidRDefault="006A68B6" w:rsidP="00BC7053">
      <w:r>
        <w:t>There are many moving parts in a electronics design project</w:t>
      </w:r>
      <w:r w:rsidR="00AD0565">
        <w:t>, after careful research and consideration we have chosen what we deem to be the most effective methods of completing this project.</w:t>
      </w:r>
    </w:p>
    <w:p w14:paraId="3935D82A" w14:textId="7057B564" w:rsidR="009829E9" w:rsidRDefault="00207A87" w:rsidP="0098482A">
      <w:pPr>
        <w:pStyle w:val="Heading3"/>
      </w:pPr>
      <w:r>
        <w:t>Suppliers</w:t>
      </w:r>
    </w:p>
    <w:p w14:paraId="0246A3E5" w14:textId="515DFFEE" w:rsidR="0018453A" w:rsidRDefault="0018453A" w:rsidP="00207A87">
      <w:pPr>
        <w:pStyle w:val="Heading4"/>
        <w:rPr>
          <w:color w:val="000000"/>
        </w:rPr>
      </w:pPr>
      <w:r>
        <w:rPr>
          <w:color w:val="000000"/>
        </w:rPr>
        <w:t>We will only use Camosun approved vendors for our parts (</w:t>
      </w:r>
      <w:r w:rsidR="00505608">
        <w:rPr>
          <w:color w:val="000000"/>
        </w:rPr>
        <w:t>i.e.</w:t>
      </w:r>
      <w:r>
        <w:rPr>
          <w:color w:val="000000"/>
        </w:rPr>
        <w:t xml:space="preserve"> </w:t>
      </w:r>
      <w:r w:rsidR="00505608">
        <w:rPr>
          <w:color w:val="000000"/>
        </w:rPr>
        <w:t>Amazon.ca, Digikey</w:t>
      </w:r>
      <w:r>
        <w:rPr>
          <w:color w:val="000000"/>
        </w:rPr>
        <w:t xml:space="preserve">, Abra Electronics, and Mouser). </w:t>
      </w:r>
    </w:p>
    <w:p w14:paraId="55EEF3FA" w14:textId="2E3A010A" w:rsidR="00207A87" w:rsidRDefault="00207A87" w:rsidP="0098482A">
      <w:pPr>
        <w:pStyle w:val="Heading3"/>
      </w:pPr>
      <w:r>
        <w:t>Manufacturers</w:t>
      </w:r>
    </w:p>
    <w:p w14:paraId="19CF58B2" w14:textId="56D446F1" w:rsidR="00207A87" w:rsidRDefault="00207A87" w:rsidP="00207A87">
      <w:r>
        <w:t>We will use JLCPCB for PCB manufacturing and assembly.</w:t>
      </w:r>
    </w:p>
    <w:p w14:paraId="60ABCAB2" w14:textId="653456DA" w:rsidR="00207A87" w:rsidRDefault="00207A87" w:rsidP="0098482A">
      <w:pPr>
        <w:pStyle w:val="Heading3"/>
      </w:pPr>
      <w:r>
        <w:t>Transportation</w:t>
      </w:r>
    </w:p>
    <w:p w14:paraId="00B718C3" w14:textId="1CC9CB28" w:rsidR="00207A87" w:rsidRDefault="00207A87" w:rsidP="00207A87">
      <w:r>
        <w:t>Our PCBs will be transported using DHL for fast and safe delivery.</w:t>
      </w:r>
    </w:p>
    <w:p w14:paraId="44DD6582" w14:textId="5ADB299C" w:rsidR="00207A87" w:rsidRDefault="00207A87" w:rsidP="0098482A">
      <w:pPr>
        <w:pStyle w:val="Heading3"/>
      </w:pPr>
      <w:r>
        <w:t>Storage</w:t>
      </w:r>
    </w:p>
    <w:p w14:paraId="14573E15" w14:textId="0352179A" w:rsidR="00207A87" w:rsidRPr="00207A87" w:rsidRDefault="00207A87" w:rsidP="00207A87">
      <w:r>
        <w:t>We will use our storage locker at Camosun to safely store project related equipment.</w:t>
      </w:r>
    </w:p>
    <w:p w14:paraId="3AB72DA8" w14:textId="7ABF4A88" w:rsidR="009829E9" w:rsidRDefault="009829E9" w:rsidP="0098482A">
      <w:pPr>
        <w:pStyle w:val="Heading3"/>
      </w:pPr>
      <w:bookmarkStart w:id="19" w:name="_Toc177647860"/>
      <w:r>
        <w:t>Facilities</w:t>
      </w:r>
      <w:bookmarkEnd w:id="19"/>
    </w:p>
    <w:p w14:paraId="2560430F" w14:textId="52C39ED6" w:rsidR="00207A87" w:rsidRPr="00207A87" w:rsidRDefault="00207A87" w:rsidP="00207A87">
      <w:r>
        <w:t xml:space="preserve">We will be developing our prototype using the facilities available to us at Camosun. We have access to a solder reflow station, pick and place machine, oscilloscopes, </w:t>
      </w:r>
      <w:r>
        <w:lastRenderedPageBreak/>
        <w:t>multimeters, and vector network analysers. We will also use the British Columbia Natural Resource Ministry’s radio shop on Bay Street in Victoria where Aaron did his co-op. They have kindly agreed to let us use their antenna testers, radio equipment, and their workshop if we need.</w:t>
      </w:r>
    </w:p>
    <w:p w14:paraId="5442F6CE" w14:textId="77777777" w:rsidR="00E164FD" w:rsidRDefault="003C28E4" w:rsidP="0098482A">
      <w:pPr>
        <w:pStyle w:val="Heading1"/>
        <w:pBdr>
          <w:bottom w:val="single" w:sz="4" w:space="1" w:color="auto"/>
        </w:pBdr>
      </w:pPr>
      <w:bookmarkStart w:id="20" w:name="_Toc177647861"/>
      <w:r w:rsidRPr="007001D9">
        <w:t>Financial</w:t>
      </w:r>
      <w:r>
        <w:t xml:space="preserve"> Overview</w:t>
      </w:r>
      <w:bookmarkEnd w:id="20"/>
    </w:p>
    <w:p w14:paraId="1B785975" w14:textId="10CF43E7" w:rsidR="008F18FA" w:rsidRDefault="008F18FA" w:rsidP="008F18FA">
      <w:r>
        <w:t>We have estimated the costs we will incur in the prototyping stage based on our requirement specifications.</w:t>
      </w:r>
    </w:p>
    <w:p w14:paraId="485D0B18" w14:textId="77777777" w:rsidR="00FD4DA7" w:rsidRDefault="00FD4DA7" w:rsidP="008F18FA"/>
    <w:p w14:paraId="43A6FB0E" w14:textId="74F12FF6" w:rsidR="006C7C8F" w:rsidRDefault="00FD4DA7" w:rsidP="00FD4DA7">
      <w:pPr>
        <w:pStyle w:val="Caption"/>
      </w:pPr>
      <w:r>
        <w:t xml:space="preserve">Table </w:t>
      </w:r>
      <w:fldSimple w:instr=" SEQ Table \* ARABIC ">
        <w:r>
          <w:rPr>
            <w:noProof/>
          </w:rPr>
          <w:t>1</w:t>
        </w:r>
      </w:fldSimple>
      <w:r>
        <w:t>: Overview of expected labour and monetary costs of the prototyping stage.</w:t>
      </w:r>
    </w:p>
    <w:tbl>
      <w:tblPr>
        <w:tblStyle w:val="GridTable2"/>
        <w:tblW w:w="0" w:type="auto"/>
        <w:tblLook w:val="04A0" w:firstRow="1" w:lastRow="0" w:firstColumn="1" w:lastColumn="0" w:noHBand="0" w:noVBand="1"/>
      </w:tblPr>
      <w:tblGrid>
        <w:gridCol w:w="3116"/>
        <w:gridCol w:w="3117"/>
        <w:gridCol w:w="3117"/>
      </w:tblGrid>
      <w:tr w:rsidR="00CF016C" w14:paraId="17A3170C" w14:textId="77777777" w:rsidTr="00CF01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6A4AE37F" w14:textId="4B26BFD9" w:rsidR="00CF016C" w:rsidRDefault="00CF016C" w:rsidP="008F18FA">
            <w:r>
              <w:t>Cost</w:t>
            </w:r>
          </w:p>
        </w:tc>
        <w:tc>
          <w:tcPr>
            <w:tcW w:w="3117" w:type="dxa"/>
          </w:tcPr>
          <w:p w14:paraId="560666C3" w14:textId="3F8A4AAA" w:rsidR="00CF016C" w:rsidRDefault="00CF016C" w:rsidP="008F18FA">
            <w:pPr>
              <w:cnfStyle w:val="100000000000" w:firstRow="1" w:lastRow="0" w:firstColumn="0" w:lastColumn="0" w:oddVBand="0" w:evenVBand="0" w:oddHBand="0" w:evenHBand="0" w:firstRowFirstColumn="0" w:firstRowLastColumn="0" w:lastRowFirstColumn="0" w:lastRowLastColumn="0"/>
            </w:pPr>
            <w:r>
              <w:t>Amount</w:t>
            </w:r>
          </w:p>
        </w:tc>
        <w:tc>
          <w:tcPr>
            <w:tcW w:w="3117" w:type="dxa"/>
          </w:tcPr>
          <w:p w14:paraId="4EA128B2" w14:textId="10C15E4E" w:rsidR="00CF016C" w:rsidRDefault="00CF016C" w:rsidP="008F18FA">
            <w:pPr>
              <w:cnfStyle w:val="100000000000" w:firstRow="1" w:lastRow="0" w:firstColumn="0" w:lastColumn="0" w:oddVBand="0" w:evenVBand="0" w:oddHBand="0" w:evenHBand="0" w:firstRowFirstColumn="0" w:firstRowLastColumn="0" w:lastRowFirstColumn="0" w:lastRowLastColumn="0"/>
            </w:pPr>
            <w:r>
              <w:t>Notes</w:t>
            </w:r>
          </w:p>
        </w:tc>
      </w:tr>
      <w:tr w:rsidR="00CF016C" w14:paraId="2388F515" w14:textId="77777777" w:rsidTr="00CF01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66B7EDCA" w14:textId="4F90C723" w:rsidR="00CF016C" w:rsidRDefault="00CF016C" w:rsidP="008F18FA">
            <w:r>
              <w:t>Labour</w:t>
            </w:r>
          </w:p>
        </w:tc>
        <w:tc>
          <w:tcPr>
            <w:tcW w:w="3117" w:type="dxa"/>
          </w:tcPr>
          <w:p w14:paraId="392A54B2" w14:textId="09FC8BCA" w:rsidR="00CF016C" w:rsidRDefault="00CF016C" w:rsidP="008F18FA">
            <w:pPr>
              <w:cnfStyle w:val="000000100000" w:firstRow="0" w:lastRow="0" w:firstColumn="0" w:lastColumn="0" w:oddVBand="0" w:evenVBand="0" w:oddHBand="1" w:evenHBand="0" w:firstRowFirstColumn="0" w:firstRowLastColumn="0" w:lastRowFirstColumn="0" w:lastRowLastColumn="0"/>
            </w:pPr>
            <w:r>
              <w:t>1530 hours</w:t>
            </w:r>
          </w:p>
        </w:tc>
        <w:tc>
          <w:tcPr>
            <w:tcW w:w="3117" w:type="dxa"/>
          </w:tcPr>
          <w:p w14:paraId="2800033D" w14:textId="02B0842D" w:rsidR="00CF016C" w:rsidRDefault="00CF016C" w:rsidP="008F18FA">
            <w:pPr>
              <w:cnfStyle w:val="000000100000" w:firstRow="0" w:lastRow="0" w:firstColumn="0" w:lastColumn="0" w:oddVBand="0" w:evenVBand="0" w:oddHBand="1" w:evenHBand="0" w:firstRowFirstColumn="0" w:firstRowLastColumn="0" w:lastRowFirstColumn="0" w:lastRowLastColumn="0"/>
            </w:pPr>
            <w:r>
              <w:t>No monetary cost associated.</w:t>
            </w:r>
          </w:p>
        </w:tc>
      </w:tr>
      <w:tr w:rsidR="00CF016C" w14:paraId="630B1081" w14:textId="77777777" w:rsidTr="00CF016C">
        <w:tc>
          <w:tcPr>
            <w:cnfStyle w:val="001000000000" w:firstRow="0" w:lastRow="0" w:firstColumn="1" w:lastColumn="0" w:oddVBand="0" w:evenVBand="0" w:oddHBand="0" w:evenHBand="0" w:firstRowFirstColumn="0" w:firstRowLastColumn="0" w:lastRowFirstColumn="0" w:lastRowLastColumn="0"/>
            <w:tcW w:w="3116" w:type="dxa"/>
          </w:tcPr>
          <w:p w14:paraId="582EE9C3" w14:textId="119CEC30" w:rsidR="00CF016C" w:rsidRDefault="00CF016C" w:rsidP="008F18FA">
            <w:r>
              <w:t>Parts</w:t>
            </w:r>
          </w:p>
        </w:tc>
        <w:tc>
          <w:tcPr>
            <w:tcW w:w="3117" w:type="dxa"/>
          </w:tcPr>
          <w:p w14:paraId="1ACAD474" w14:textId="76524992" w:rsidR="00CF016C" w:rsidRDefault="00CF016C" w:rsidP="008F18FA">
            <w:pPr>
              <w:cnfStyle w:val="000000000000" w:firstRow="0" w:lastRow="0" w:firstColumn="0" w:lastColumn="0" w:oddVBand="0" w:evenVBand="0" w:oddHBand="0" w:evenHBand="0" w:firstRowFirstColumn="0" w:firstRowLastColumn="0" w:lastRowFirstColumn="0" w:lastRowLastColumn="0"/>
            </w:pPr>
            <w:r>
              <w:t>$735.00</w:t>
            </w:r>
          </w:p>
        </w:tc>
        <w:tc>
          <w:tcPr>
            <w:tcW w:w="3117" w:type="dxa"/>
          </w:tcPr>
          <w:p w14:paraId="72452E38" w14:textId="70D8B9EC" w:rsidR="00CF016C" w:rsidRDefault="00CF016C" w:rsidP="008F18FA">
            <w:pPr>
              <w:cnfStyle w:val="000000000000" w:firstRow="0" w:lastRow="0" w:firstColumn="0" w:lastColumn="0" w:oddVBand="0" w:evenVBand="0" w:oddHBand="0" w:evenHBand="0" w:firstRowFirstColumn="0" w:firstRowLastColumn="0" w:lastRowFirstColumn="0" w:lastRowLastColumn="0"/>
            </w:pPr>
          </w:p>
        </w:tc>
      </w:tr>
      <w:tr w:rsidR="00CF016C" w14:paraId="36AEE3C1" w14:textId="77777777" w:rsidTr="00CF01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3A850FF0" w14:textId="6E12CB73" w:rsidR="00CF016C" w:rsidRDefault="00CF016C" w:rsidP="008F18FA">
            <w:r>
              <w:t>Shipping</w:t>
            </w:r>
          </w:p>
        </w:tc>
        <w:tc>
          <w:tcPr>
            <w:tcW w:w="3117" w:type="dxa"/>
          </w:tcPr>
          <w:p w14:paraId="1DC13352" w14:textId="484D1E60" w:rsidR="00CF016C" w:rsidRDefault="00CF016C" w:rsidP="008F18FA">
            <w:pPr>
              <w:cnfStyle w:val="000000100000" w:firstRow="0" w:lastRow="0" w:firstColumn="0" w:lastColumn="0" w:oddVBand="0" w:evenVBand="0" w:oddHBand="1" w:evenHBand="0" w:firstRowFirstColumn="0" w:firstRowLastColumn="0" w:lastRowFirstColumn="0" w:lastRowLastColumn="0"/>
            </w:pPr>
            <w:r>
              <w:t>$300.00</w:t>
            </w:r>
          </w:p>
        </w:tc>
        <w:tc>
          <w:tcPr>
            <w:tcW w:w="3117" w:type="dxa"/>
          </w:tcPr>
          <w:p w14:paraId="17DA8F0F" w14:textId="77777777" w:rsidR="00CF016C" w:rsidRDefault="00CF016C" w:rsidP="008F18FA">
            <w:pPr>
              <w:cnfStyle w:val="000000100000" w:firstRow="0" w:lastRow="0" w:firstColumn="0" w:lastColumn="0" w:oddVBand="0" w:evenVBand="0" w:oddHBand="1" w:evenHBand="0" w:firstRowFirstColumn="0" w:firstRowLastColumn="0" w:lastRowFirstColumn="0" w:lastRowLastColumn="0"/>
            </w:pPr>
          </w:p>
        </w:tc>
      </w:tr>
      <w:tr w:rsidR="00CF016C" w14:paraId="4F87FA7C" w14:textId="77777777" w:rsidTr="00CF016C">
        <w:tc>
          <w:tcPr>
            <w:cnfStyle w:val="001000000000" w:firstRow="0" w:lastRow="0" w:firstColumn="1" w:lastColumn="0" w:oddVBand="0" w:evenVBand="0" w:oddHBand="0" w:evenHBand="0" w:firstRowFirstColumn="0" w:firstRowLastColumn="0" w:lastRowFirstColumn="0" w:lastRowLastColumn="0"/>
            <w:tcW w:w="3116" w:type="dxa"/>
          </w:tcPr>
          <w:p w14:paraId="6E642A84" w14:textId="58994BE7" w:rsidR="00CF016C" w:rsidRDefault="00CF016C" w:rsidP="008F18FA">
            <w:r>
              <w:t>Manufacturing</w:t>
            </w:r>
          </w:p>
        </w:tc>
        <w:tc>
          <w:tcPr>
            <w:tcW w:w="3117" w:type="dxa"/>
            <w:tcBorders>
              <w:bottom w:val="single" w:sz="4" w:space="0" w:color="auto"/>
            </w:tcBorders>
          </w:tcPr>
          <w:p w14:paraId="13C00E21" w14:textId="555F580B" w:rsidR="00CF016C" w:rsidRDefault="00CF016C" w:rsidP="008F18FA">
            <w:pPr>
              <w:cnfStyle w:val="000000000000" w:firstRow="0" w:lastRow="0" w:firstColumn="0" w:lastColumn="0" w:oddVBand="0" w:evenVBand="0" w:oddHBand="0" w:evenHBand="0" w:firstRowFirstColumn="0" w:firstRowLastColumn="0" w:lastRowFirstColumn="0" w:lastRowLastColumn="0"/>
            </w:pPr>
            <w:r>
              <w:t>$120.</w:t>
            </w:r>
          </w:p>
        </w:tc>
        <w:tc>
          <w:tcPr>
            <w:tcW w:w="3117" w:type="dxa"/>
            <w:tcBorders>
              <w:bottom w:val="single" w:sz="4" w:space="0" w:color="auto"/>
            </w:tcBorders>
          </w:tcPr>
          <w:p w14:paraId="49EACB59" w14:textId="77777777" w:rsidR="00CF016C" w:rsidRDefault="00CF016C" w:rsidP="008F18FA">
            <w:pPr>
              <w:cnfStyle w:val="000000000000" w:firstRow="0" w:lastRow="0" w:firstColumn="0" w:lastColumn="0" w:oddVBand="0" w:evenVBand="0" w:oddHBand="0" w:evenHBand="0" w:firstRowFirstColumn="0" w:firstRowLastColumn="0" w:lastRowFirstColumn="0" w:lastRowLastColumn="0"/>
            </w:pPr>
          </w:p>
        </w:tc>
      </w:tr>
      <w:tr w:rsidR="00CF016C" w14:paraId="4B27BB6C" w14:textId="77777777" w:rsidTr="00A92F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Borders>
              <w:right w:val="single" w:sz="4" w:space="0" w:color="auto"/>
            </w:tcBorders>
          </w:tcPr>
          <w:p w14:paraId="5C9185D1" w14:textId="3EDFD59A" w:rsidR="00CF016C" w:rsidRDefault="00CF016C" w:rsidP="008F18FA">
            <w:r>
              <w:t>Total</w:t>
            </w:r>
          </w:p>
        </w:tc>
        <w:tc>
          <w:tcPr>
            <w:tcW w:w="6234" w:type="dxa"/>
            <w:gridSpan w:val="2"/>
            <w:tcBorders>
              <w:top w:val="single" w:sz="4" w:space="0" w:color="auto"/>
              <w:left w:val="single" w:sz="4" w:space="0" w:color="auto"/>
              <w:bottom w:val="single" w:sz="4" w:space="0" w:color="auto"/>
              <w:right w:val="single" w:sz="4" w:space="0" w:color="auto"/>
            </w:tcBorders>
          </w:tcPr>
          <w:p w14:paraId="60F8FDA6" w14:textId="77C3104E" w:rsidR="00CF016C" w:rsidRDefault="00CF016C" w:rsidP="00CF016C">
            <w:pPr>
              <w:jc w:val="center"/>
              <w:cnfStyle w:val="000000100000" w:firstRow="0" w:lastRow="0" w:firstColumn="0" w:lastColumn="0" w:oddVBand="0" w:evenVBand="0" w:oddHBand="1" w:evenHBand="0" w:firstRowFirstColumn="0" w:firstRowLastColumn="0" w:lastRowFirstColumn="0" w:lastRowLastColumn="0"/>
            </w:pPr>
            <w:r>
              <w:t>$1155.00 &amp; 1530 hours</w:t>
            </w:r>
          </w:p>
        </w:tc>
      </w:tr>
    </w:tbl>
    <w:p w14:paraId="1D4903E5" w14:textId="64D4A22B" w:rsidR="001B46D4" w:rsidRDefault="008F18FA" w:rsidP="0098482A">
      <w:pPr>
        <w:pStyle w:val="Heading2"/>
      </w:pPr>
      <w:bookmarkStart w:id="21" w:name="_Toc177647862"/>
      <w:r>
        <w:t>Major Costs</w:t>
      </w:r>
      <w:bookmarkEnd w:id="21"/>
    </w:p>
    <w:p w14:paraId="4C5E28AE" w14:textId="332649F8" w:rsidR="0098482A" w:rsidRPr="0098482A" w:rsidRDefault="00AB6875" w:rsidP="0098482A">
      <w:r>
        <w:t xml:space="preserve">With a cost of $735.00 Parts will make up largest portion of our estimated budget. This high cost is partially due to our choice to use specialty R.F. modules to speed up our development. </w:t>
      </w:r>
    </w:p>
    <w:p w14:paraId="3DF5A824" w14:textId="76F01172" w:rsidR="008F18FA" w:rsidRDefault="008F18FA" w:rsidP="0098482A">
      <w:pPr>
        <w:pStyle w:val="Heading3"/>
      </w:pPr>
      <w:r>
        <w:t>Labour</w:t>
      </w:r>
    </w:p>
    <w:p w14:paraId="72DA37D3" w14:textId="3AA7FB06" w:rsidR="006D3CD5" w:rsidRPr="006D3CD5" w:rsidRDefault="009608E2" w:rsidP="006D3CD5">
      <w:r>
        <w:t xml:space="preserve">A breakdown of the expected 1530 hours expected to complete all of the tasks associated with the prototype releases of release of the Petal radio and </w:t>
      </w:r>
      <w:proofErr w:type="spellStart"/>
      <w:r>
        <w:t>Avalink</w:t>
      </w:r>
      <w:proofErr w:type="spellEnd"/>
      <w:r>
        <w:t xml:space="preserve"> software.</w:t>
      </w:r>
    </w:p>
    <w:p w14:paraId="4CDE910B" w14:textId="684FA2DB" w:rsidR="00FD4DA7" w:rsidRDefault="00FD4DA7" w:rsidP="00FD4DA7">
      <w:pPr>
        <w:pStyle w:val="Caption"/>
        <w:keepNext/>
      </w:pPr>
      <w:r>
        <w:t xml:space="preserve">Table </w:t>
      </w:r>
      <w:fldSimple w:instr=" SEQ Table \* ARABIC ">
        <w:r>
          <w:rPr>
            <w:noProof/>
          </w:rPr>
          <w:t>2</w:t>
        </w:r>
      </w:fldSimple>
      <w:r>
        <w:t>: Labour time cost estimates for the prototyping stage.</w:t>
      </w:r>
    </w:p>
    <w:tbl>
      <w:tblPr>
        <w:tblStyle w:val="GridTable2"/>
        <w:tblW w:w="9623" w:type="dxa"/>
        <w:tblLook w:val="04A0" w:firstRow="1" w:lastRow="0" w:firstColumn="1" w:lastColumn="0" w:noHBand="0" w:noVBand="1"/>
      </w:tblPr>
      <w:tblGrid>
        <w:gridCol w:w="2875"/>
        <w:gridCol w:w="2794"/>
        <w:gridCol w:w="1026"/>
        <w:gridCol w:w="2928"/>
      </w:tblGrid>
      <w:tr w:rsidR="00EC1512" w:rsidRPr="008B4F0D" w14:paraId="618C402F" w14:textId="77777777" w:rsidTr="00EC1512">
        <w:trPr>
          <w:cnfStyle w:val="100000000000" w:firstRow="1" w:lastRow="0" w:firstColumn="0" w:lastColumn="0" w:oddVBand="0" w:evenVBand="0" w:oddHBand="0" w:evenHBand="0" w:firstRowFirstColumn="0" w:firstRowLastColumn="0" w:lastRowFirstColumn="0" w:lastRowLastColumn="0"/>
          <w:trHeight w:val="289"/>
        </w:trPr>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auto"/>
              <w:left w:val="single" w:sz="4" w:space="0" w:color="auto"/>
            </w:tcBorders>
            <w:noWrap/>
            <w:hideMark/>
          </w:tcPr>
          <w:p w14:paraId="04B93D59" w14:textId="77777777" w:rsidR="008B4F0D" w:rsidRPr="008B4F0D" w:rsidRDefault="008B4F0D" w:rsidP="008B4F0D">
            <w:pPr>
              <w:jc w:val="center"/>
              <w:rPr>
                <w:rFonts w:ascii="Aptos Narrow" w:eastAsia="Times New Roman" w:hAnsi="Aptos Narrow" w:cs="Times New Roman"/>
                <w:color w:val="000000"/>
                <w:sz w:val="22"/>
                <w:szCs w:val="22"/>
              </w:rPr>
            </w:pPr>
            <w:r w:rsidRPr="008B4F0D">
              <w:rPr>
                <w:rFonts w:ascii="Aptos Narrow" w:eastAsia="Times New Roman" w:hAnsi="Aptos Narrow" w:cs="Times New Roman"/>
                <w:color w:val="000000"/>
                <w:sz w:val="22"/>
                <w:szCs w:val="22"/>
              </w:rPr>
              <w:t>Component</w:t>
            </w:r>
          </w:p>
        </w:tc>
        <w:tc>
          <w:tcPr>
            <w:tcW w:w="2794" w:type="dxa"/>
            <w:tcBorders>
              <w:top w:val="single" w:sz="4" w:space="0" w:color="auto"/>
            </w:tcBorders>
            <w:noWrap/>
            <w:hideMark/>
          </w:tcPr>
          <w:p w14:paraId="51732672" w14:textId="77777777" w:rsidR="008B4F0D" w:rsidRPr="008B4F0D" w:rsidRDefault="008B4F0D" w:rsidP="008B4F0D">
            <w:pPr>
              <w:jc w:val="center"/>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2"/>
                <w:szCs w:val="22"/>
              </w:rPr>
            </w:pPr>
            <w:r w:rsidRPr="008B4F0D">
              <w:rPr>
                <w:rFonts w:ascii="Aptos Narrow" w:eastAsia="Times New Roman" w:hAnsi="Aptos Narrow" w:cs="Times New Roman"/>
                <w:color w:val="000000"/>
                <w:sz w:val="22"/>
                <w:szCs w:val="22"/>
              </w:rPr>
              <w:t>Milestone</w:t>
            </w:r>
          </w:p>
        </w:tc>
        <w:tc>
          <w:tcPr>
            <w:tcW w:w="1026" w:type="dxa"/>
            <w:tcBorders>
              <w:top w:val="single" w:sz="4" w:space="0" w:color="auto"/>
            </w:tcBorders>
            <w:noWrap/>
            <w:hideMark/>
          </w:tcPr>
          <w:p w14:paraId="4996B636" w14:textId="77777777" w:rsidR="008B4F0D" w:rsidRPr="008B4F0D" w:rsidRDefault="008B4F0D" w:rsidP="008B4F0D">
            <w:pPr>
              <w:jc w:val="center"/>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2"/>
                <w:szCs w:val="22"/>
              </w:rPr>
            </w:pPr>
            <w:r w:rsidRPr="008B4F0D">
              <w:rPr>
                <w:rFonts w:ascii="Aptos Narrow" w:eastAsia="Times New Roman" w:hAnsi="Aptos Narrow" w:cs="Times New Roman"/>
                <w:color w:val="000000"/>
                <w:sz w:val="22"/>
                <w:szCs w:val="22"/>
              </w:rPr>
              <w:t>Hours</w:t>
            </w:r>
          </w:p>
        </w:tc>
        <w:tc>
          <w:tcPr>
            <w:tcW w:w="2928" w:type="dxa"/>
            <w:tcBorders>
              <w:top w:val="single" w:sz="4" w:space="0" w:color="auto"/>
              <w:right w:val="single" w:sz="4" w:space="0" w:color="auto"/>
            </w:tcBorders>
            <w:noWrap/>
            <w:hideMark/>
          </w:tcPr>
          <w:p w14:paraId="35D90471" w14:textId="77777777" w:rsidR="008B4F0D" w:rsidRPr="008B4F0D" w:rsidRDefault="008B4F0D" w:rsidP="008B4F0D">
            <w:pPr>
              <w:jc w:val="center"/>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2"/>
                <w:szCs w:val="22"/>
              </w:rPr>
            </w:pPr>
            <w:r w:rsidRPr="008B4F0D">
              <w:rPr>
                <w:rFonts w:ascii="Aptos Narrow" w:eastAsia="Times New Roman" w:hAnsi="Aptos Narrow" w:cs="Times New Roman"/>
                <w:color w:val="000000"/>
                <w:sz w:val="22"/>
                <w:szCs w:val="22"/>
              </w:rPr>
              <w:t>Equivalent Work Weeks</w:t>
            </w:r>
          </w:p>
        </w:tc>
      </w:tr>
      <w:tr w:rsidR="008B4F0D" w:rsidRPr="008B4F0D" w14:paraId="617343F7" w14:textId="77777777" w:rsidTr="00EC1512">
        <w:trPr>
          <w:cnfStyle w:val="000000100000" w:firstRow="0" w:lastRow="0" w:firstColumn="0" w:lastColumn="0" w:oddVBand="0" w:evenVBand="0" w:oddHBand="1" w:evenHBand="0" w:firstRowFirstColumn="0" w:firstRowLastColumn="0" w:lastRowFirstColumn="0" w:lastRowLastColumn="0"/>
          <w:trHeight w:val="289"/>
        </w:trPr>
        <w:tc>
          <w:tcPr>
            <w:cnfStyle w:val="001000000000" w:firstRow="0" w:lastRow="0" w:firstColumn="1" w:lastColumn="0" w:oddVBand="0" w:evenVBand="0" w:oddHBand="0" w:evenHBand="0" w:firstRowFirstColumn="0" w:firstRowLastColumn="0" w:lastRowFirstColumn="0" w:lastRowLastColumn="0"/>
            <w:tcW w:w="2875" w:type="dxa"/>
            <w:vMerge w:val="restart"/>
            <w:tcBorders>
              <w:left w:val="single" w:sz="4" w:space="0" w:color="auto"/>
            </w:tcBorders>
            <w:noWrap/>
            <w:hideMark/>
          </w:tcPr>
          <w:p w14:paraId="439F43DB" w14:textId="77777777" w:rsidR="008B4F0D" w:rsidRPr="008B4F0D" w:rsidRDefault="008B4F0D" w:rsidP="008B4F0D">
            <w:pPr>
              <w:rPr>
                <w:rFonts w:ascii="Aptos Narrow" w:eastAsia="Times New Roman" w:hAnsi="Aptos Narrow" w:cs="Times New Roman"/>
                <w:b w:val="0"/>
                <w:bCs w:val="0"/>
                <w:color w:val="000000"/>
                <w:sz w:val="22"/>
                <w:szCs w:val="22"/>
              </w:rPr>
            </w:pPr>
            <w:r w:rsidRPr="008B4F0D">
              <w:rPr>
                <w:rFonts w:ascii="Aptos Narrow" w:eastAsia="Times New Roman" w:hAnsi="Aptos Narrow" w:cs="Times New Roman"/>
                <w:color w:val="000000"/>
                <w:sz w:val="22"/>
                <w:szCs w:val="22"/>
              </w:rPr>
              <w:t>Petal</w:t>
            </w:r>
          </w:p>
          <w:p w14:paraId="4FFB0D09" w14:textId="77777777" w:rsidR="008B4F0D" w:rsidRPr="008B4F0D" w:rsidRDefault="008B4F0D" w:rsidP="008B4F0D">
            <w:pPr>
              <w:rPr>
                <w:rFonts w:ascii="Aptos Narrow" w:eastAsia="Times New Roman" w:hAnsi="Aptos Narrow" w:cs="Times New Roman"/>
                <w:b w:val="0"/>
                <w:bCs w:val="0"/>
                <w:color w:val="000000"/>
                <w:sz w:val="22"/>
                <w:szCs w:val="22"/>
              </w:rPr>
            </w:pPr>
            <w:r w:rsidRPr="008B4F0D">
              <w:rPr>
                <w:rFonts w:ascii="Aptos Narrow" w:eastAsia="Times New Roman" w:hAnsi="Aptos Narrow" w:cs="Times New Roman"/>
                <w:color w:val="000000"/>
                <w:sz w:val="22"/>
                <w:szCs w:val="22"/>
              </w:rPr>
              <w:t> </w:t>
            </w:r>
          </w:p>
          <w:p w14:paraId="6D30025C" w14:textId="77777777" w:rsidR="008B4F0D" w:rsidRPr="008B4F0D" w:rsidRDefault="008B4F0D" w:rsidP="008B4F0D">
            <w:pPr>
              <w:rPr>
                <w:rFonts w:ascii="Aptos Narrow" w:eastAsia="Times New Roman" w:hAnsi="Aptos Narrow" w:cs="Times New Roman"/>
                <w:b w:val="0"/>
                <w:bCs w:val="0"/>
                <w:color w:val="000000"/>
                <w:sz w:val="22"/>
                <w:szCs w:val="22"/>
              </w:rPr>
            </w:pPr>
            <w:r w:rsidRPr="008B4F0D">
              <w:rPr>
                <w:rFonts w:ascii="Aptos Narrow" w:eastAsia="Times New Roman" w:hAnsi="Aptos Narrow" w:cs="Times New Roman"/>
                <w:color w:val="000000"/>
                <w:sz w:val="22"/>
                <w:szCs w:val="22"/>
              </w:rPr>
              <w:t> </w:t>
            </w:r>
          </w:p>
          <w:p w14:paraId="65D7796F" w14:textId="77777777" w:rsidR="008B4F0D" w:rsidRPr="008B4F0D" w:rsidRDefault="008B4F0D" w:rsidP="008B4F0D">
            <w:pPr>
              <w:rPr>
                <w:rFonts w:ascii="Aptos Narrow" w:eastAsia="Times New Roman" w:hAnsi="Aptos Narrow" w:cs="Times New Roman"/>
                <w:b w:val="0"/>
                <w:bCs w:val="0"/>
                <w:color w:val="000000"/>
                <w:sz w:val="22"/>
                <w:szCs w:val="22"/>
              </w:rPr>
            </w:pPr>
            <w:r w:rsidRPr="008B4F0D">
              <w:rPr>
                <w:rFonts w:ascii="Aptos Narrow" w:eastAsia="Times New Roman" w:hAnsi="Aptos Narrow" w:cs="Times New Roman"/>
                <w:color w:val="000000"/>
                <w:sz w:val="22"/>
                <w:szCs w:val="22"/>
              </w:rPr>
              <w:t> </w:t>
            </w:r>
          </w:p>
          <w:p w14:paraId="165A7477" w14:textId="77777777" w:rsidR="008B4F0D" w:rsidRPr="008B4F0D" w:rsidRDefault="008B4F0D" w:rsidP="008B4F0D">
            <w:pPr>
              <w:rPr>
                <w:rFonts w:ascii="Aptos Narrow" w:eastAsia="Times New Roman" w:hAnsi="Aptos Narrow" w:cs="Times New Roman"/>
                <w:b w:val="0"/>
                <w:bCs w:val="0"/>
                <w:color w:val="000000"/>
                <w:sz w:val="22"/>
                <w:szCs w:val="22"/>
              </w:rPr>
            </w:pPr>
            <w:r w:rsidRPr="008B4F0D">
              <w:rPr>
                <w:rFonts w:ascii="Aptos Narrow" w:eastAsia="Times New Roman" w:hAnsi="Aptos Narrow" w:cs="Times New Roman"/>
                <w:color w:val="000000"/>
                <w:sz w:val="22"/>
                <w:szCs w:val="22"/>
              </w:rPr>
              <w:t> </w:t>
            </w:r>
          </w:p>
          <w:p w14:paraId="2732A43E" w14:textId="77777777" w:rsidR="008B4F0D" w:rsidRPr="008B4F0D" w:rsidRDefault="008B4F0D" w:rsidP="008B4F0D">
            <w:pPr>
              <w:rPr>
                <w:rFonts w:ascii="Aptos Narrow" w:eastAsia="Times New Roman" w:hAnsi="Aptos Narrow" w:cs="Times New Roman"/>
                <w:b w:val="0"/>
                <w:bCs w:val="0"/>
                <w:color w:val="000000"/>
                <w:sz w:val="22"/>
                <w:szCs w:val="22"/>
              </w:rPr>
            </w:pPr>
            <w:r w:rsidRPr="008B4F0D">
              <w:rPr>
                <w:rFonts w:ascii="Aptos Narrow" w:eastAsia="Times New Roman" w:hAnsi="Aptos Narrow" w:cs="Times New Roman"/>
                <w:color w:val="000000"/>
                <w:sz w:val="22"/>
                <w:szCs w:val="22"/>
              </w:rPr>
              <w:t> </w:t>
            </w:r>
          </w:p>
          <w:p w14:paraId="5CD39C0A" w14:textId="77777777" w:rsidR="008B4F0D" w:rsidRPr="008B4F0D" w:rsidRDefault="008B4F0D" w:rsidP="008B4F0D">
            <w:pPr>
              <w:rPr>
                <w:rFonts w:ascii="Aptos Narrow" w:eastAsia="Times New Roman" w:hAnsi="Aptos Narrow" w:cs="Times New Roman"/>
                <w:b w:val="0"/>
                <w:bCs w:val="0"/>
                <w:color w:val="000000"/>
                <w:sz w:val="22"/>
                <w:szCs w:val="22"/>
              </w:rPr>
            </w:pPr>
            <w:r w:rsidRPr="008B4F0D">
              <w:rPr>
                <w:rFonts w:ascii="Aptos Narrow" w:eastAsia="Times New Roman" w:hAnsi="Aptos Narrow" w:cs="Times New Roman"/>
                <w:color w:val="000000"/>
                <w:sz w:val="22"/>
                <w:szCs w:val="22"/>
              </w:rPr>
              <w:t> </w:t>
            </w:r>
          </w:p>
          <w:p w14:paraId="3D160A58" w14:textId="77777777" w:rsidR="008B4F0D" w:rsidRPr="008B4F0D" w:rsidRDefault="008B4F0D" w:rsidP="008B4F0D">
            <w:pPr>
              <w:rPr>
                <w:rFonts w:ascii="Aptos Narrow" w:eastAsia="Times New Roman" w:hAnsi="Aptos Narrow" w:cs="Times New Roman"/>
                <w:b w:val="0"/>
                <w:bCs w:val="0"/>
                <w:color w:val="000000"/>
                <w:sz w:val="22"/>
                <w:szCs w:val="22"/>
              </w:rPr>
            </w:pPr>
            <w:r w:rsidRPr="008B4F0D">
              <w:rPr>
                <w:rFonts w:ascii="Aptos Narrow" w:eastAsia="Times New Roman" w:hAnsi="Aptos Narrow" w:cs="Times New Roman"/>
                <w:color w:val="000000"/>
                <w:sz w:val="22"/>
                <w:szCs w:val="22"/>
              </w:rPr>
              <w:t> </w:t>
            </w:r>
          </w:p>
          <w:p w14:paraId="5C8742CF" w14:textId="11979C3A" w:rsidR="008B4F0D" w:rsidRPr="008B4F0D" w:rsidRDefault="008B4F0D" w:rsidP="008B4F0D">
            <w:pPr>
              <w:rPr>
                <w:rFonts w:ascii="Aptos Narrow" w:eastAsia="Times New Roman" w:hAnsi="Aptos Narrow" w:cs="Times New Roman"/>
                <w:color w:val="000000"/>
                <w:sz w:val="22"/>
                <w:szCs w:val="22"/>
              </w:rPr>
            </w:pPr>
            <w:r w:rsidRPr="008B4F0D">
              <w:rPr>
                <w:rFonts w:ascii="Aptos Narrow" w:eastAsia="Times New Roman" w:hAnsi="Aptos Narrow" w:cs="Times New Roman"/>
                <w:color w:val="000000"/>
                <w:sz w:val="22"/>
                <w:szCs w:val="22"/>
              </w:rPr>
              <w:t> </w:t>
            </w:r>
          </w:p>
        </w:tc>
        <w:tc>
          <w:tcPr>
            <w:tcW w:w="2794" w:type="dxa"/>
            <w:noWrap/>
            <w:hideMark/>
          </w:tcPr>
          <w:p w14:paraId="4C1AE314" w14:textId="77777777" w:rsidR="008B4F0D" w:rsidRPr="008B4F0D" w:rsidRDefault="008B4F0D" w:rsidP="008B4F0D">
            <w:pP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sz w:val="22"/>
                <w:szCs w:val="22"/>
              </w:rPr>
            </w:pPr>
            <w:r w:rsidRPr="008B4F0D">
              <w:rPr>
                <w:rFonts w:ascii="Aptos Narrow" w:eastAsia="Times New Roman" w:hAnsi="Aptos Narrow" w:cs="Times New Roman"/>
                <w:color w:val="000000"/>
                <w:sz w:val="22"/>
                <w:szCs w:val="22"/>
              </w:rPr>
              <w:t>Datasheet</w:t>
            </w:r>
          </w:p>
        </w:tc>
        <w:tc>
          <w:tcPr>
            <w:tcW w:w="1026" w:type="dxa"/>
            <w:noWrap/>
            <w:hideMark/>
          </w:tcPr>
          <w:p w14:paraId="3E8654FA" w14:textId="77777777" w:rsidR="008B4F0D" w:rsidRPr="008B4F0D" w:rsidRDefault="008B4F0D" w:rsidP="008B4F0D">
            <w:pPr>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sz w:val="22"/>
                <w:szCs w:val="22"/>
              </w:rPr>
            </w:pPr>
            <w:r w:rsidRPr="008B4F0D">
              <w:rPr>
                <w:rFonts w:ascii="Aptos Narrow" w:eastAsia="Times New Roman" w:hAnsi="Aptos Narrow" w:cs="Times New Roman"/>
                <w:color w:val="000000"/>
                <w:sz w:val="22"/>
                <w:szCs w:val="22"/>
              </w:rPr>
              <w:t>40</w:t>
            </w:r>
          </w:p>
        </w:tc>
        <w:tc>
          <w:tcPr>
            <w:tcW w:w="2928" w:type="dxa"/>
            <w:tcBorders>
              <w:right w:val="single" w:sz="4" w:space="0" w:color="auto"/>
            </w:tcBorders>
            <w:noWrap/>
            <w:hideMark/>
          </w:tcPr>
          <w:p w14:paraId="4276C513" w14:textId="77777777" w:rsidR="008B4F0D" w:rsidRPr="008B4F0D" w:rsidRDefault="008B4F0D" w:rsidP="008B4F0D">
            <w:pPr>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sz w:val="22"/>
                <w:szCs w:val="22"/>
              </w:rPr>
            </w:pPr>
            <w:r w:rsidRPr="008B4F0D">
              <w:rPr>
                <w:rFonts w:ascii="Aptos Narrow" w:eastAsia="Times New Roman" w:hAnsi="Aptos Narrow" w:cs="Times New Roman"/>
                <w:color w:val="000000"/>
                <w:sz w:val="22"/>
                <w:szCs w:val="22"/>
              </w:rPr>
              <w:t>1</w:t>
            </w:r>
          </w:p>
        </w:tc>
      </w:tr>
      <w:tr w:rsidR="008B4F0D" w:rsidRPr="008B4F0D" w14:paraId="5D2ADC7E" w14:textId="77777777" w:rsidTr="00EC1512">
        <w:trPr>
          <w:trHeight w:val="289"/>
        </w:trPr>
        <w:tc>
          <w:tcPr>
            <w:cnfStyle w:val="001000000000" w:firstRow="0" w:lastRow="0" w:firstColumn="1" w:lastColumn="0" w:oddVBand="0" w:evenVBand="0" w:oddHBand="0" w:evenHBand="0" w:firstRowFirstColumn="0" w:firstRowLastColumn="0" w:lastRowFirstColumn="0" w:lastRowLastColumn="0"/>
            <w:tcW w:w="2875" w:type="dxa"/>
            <w:vMerge/>
            <w:tcBorders>
              <w:left w:val="single" w:sz="4" w:space="0" w:color="auto"/>
            </w:tcBorders>
            <w:noWrap/>
            <w:hideMark/>
          </w:tcPr>
          <w:p w14:paraId="1E03414F" w14:textId="2D482424" w:rsidR="008B4F0D" w:rsidRPr="008B4F0D" w:rsidRDefault="008B4F0D" w:rsidP="008B4F0D">
            <w:pPr>
              <w:rPr>
                <w:rFonts w:ascii="Aptos Narrow" w:eastAsia="Times New Roman" w:hAnsi="Aptos Narrow" w:cs="Times New Roman"/>
                <w:color w:val="000000"/>
                <w:sz w:val="22"/>
                <w:szCs w:val="22"/>
              </w:rPr>
            </w:pPr>
          </w:p>
        </w:tc>
        <w:tc>
          <w:tcPr>
            <w:tcW w:w="2794" w:type="dxa"/>
            <w:noWrap/>
            <w:hideMark/>
          </w:tcPr>
          <w:p w14:paraId="7DED40B9" w14:textId="77777777" w:rsidR="008B4F0D" w:rsidRPr="008B4F0D" w:rsidRDefault="008B4F0D" w:rsidP="008B4F0D">
            <w:pP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2"/>
                <w:szCs w:val="22"/>
              </w:rPr>
            </w:pPr>
            <w:r w:rsidRPr="008B4F0D">
              <w:rPr>
                <w:rFonts w:ascii="Aptos Narrow" w:eastAsia="Times New Roman" w:hAnsi="Aptos Narrow" w:cs="Times New Roman"/>
                <w:color w:val="000000"/>
                <w:sz w:val="22"/>
                <w:szCs w:val="22"/>
              </w:rPr>
              <w:t>Enclosure v0.1</w:t>
            </w:r>
          </w:p>
        </w:tc>
        <w:tc>
          <w:tcPr>
            <w:tcW w:w="1026" w:type="dxa"/>
            <w:noWrap/>
            <w:hideMark/>
          </w:tcPr>
          <w:p w14:paraId="11D8EEEC" w14:textId="77777777" w:rsidR="008B4F0D" w:rsidRPr="008B4F0D" w:rsidRDefault="008B4F0D" w:rsidP="008B4F0D">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2"/>
                <w:szCs w:val="22"/>
              </w:rPr>
            </w:pPr>
            <w:r w:rsidRPr="008B4F0D">
              <w:rPr>
                <w:rFonts w:ascii="Aptos Narrow" w:eastAsia="Times New Roman" w:hAnsi="Aptos Narrow" w:cs="Times New Roman"/>
                <w:color w:val="000000"/>
                <w:sz w:val="22"/>
                <w:szCs w:val="22"/>
              </w:rPr>
              <w:t>80</w:t>
            </w:r>
          </w:p>
        </w:tc>
        <w:tc>
          <w:tcPr>
            <w:tcW w:w="2928" w:type="dxa"/>
            <w:tcBorders>
              <w:right w:val="single" w:sz="4" w:space="0" w:color="auto"/>
            </w:tcBorders>
            <w:noWrap/>
            <w:hideMark/>
          </w:tcPr>
          <w:p w14:paraId="4A5294FF" w14:textId="77777777" w:rsidR="008B4F0D" w:rsidRPr="008B4F0D" w:rsidRDefault="008B4F0D" w:rsidP="008B4F0D">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2"/>
                <w:szCs w:val="22"/>
              </w:rPr>
            </w:pPr>
            <w:r w:rsidRPr="008B4F0D">
              <w:rPr>
                <w:rFonts w:ascii="Aptos Narrow" w:eastAsia="Times New Roman" w:hAnsi="Aptos Narrow" w:cs="Times New Roman"/>
                <w:color w:val="000000"/>
                <w:sz w:val="22"/>
                <w:szCs w:val="22"/>
              </w:rPr>
              <w:t>2</w:t>
            </w:r>
          </w:p>
        </w:tc>
      </w:tr>
      <w:tr w:rsidR="008B4F0D" w:rsidRPr="008B4F0D" w14:paraId="39B638F1" w14:textId="77777777" w:rsidTr="00EC1512">
        <w:trPr>
          <w:cnfStyle w:val="000000100000" w:firstRow="0" w:lastRow="0" w:firstColumn="0" w:lastColumn="0" w:oddVBand="0" w:evenVBand="0" w:oddHBand="1" w:evenHBand="0" w:firstRowFirstColumn="0" w:firstRowLastColumn="0" w:lastRowFirstColumn="0" w:lastRowLastColumn="0"/>
          <w:trHeight w:val="289"/>
        </w:trPr>
        <w:tc>
          <w:tcPr>
            <w:cnfStyle w:val="001000000000" w:firstRow="0" w:lastRow="0" w:firstColumn="1" w:lastColumn="0" w:oddVBand="0" w:evenVBand="0" w:oddHBand="0" w:evenHBand="0" w:firstRowFirstColumn="0" w:firstRowLastColumn="0" w:lastRowFirstColumn="0" w:lastRowLastColumn="0"/>
            <w:tcW w:w="2875" w:type="dxa"/>
            <w:vMerge/>
            <w:tcBorders>
              <w:left w:val="single" w:sz="4" w:space="0" w:color="auto"/>
            </w:tcBorders>
            <w:noWrap/>
            <w:hideMark/>
          </w:tcPr>
          <w:p w14:paraId="5059B027" w14:textId="5CC7171D" w:rsidR="008B4F0D" w:rsidRPr="008B4F0D" w:rsidRDefault="008B4F0D" w:rsidP="008B4F0D">
            <w:pPr>
              <w:rPr>
                <w:rFonts w:ascii="Aptos Narrow" w:eastAsia="Times New Roman" w:hAnsi="Aptos Narrow" w:cs="Times New Roman"/>
                <w:color w:val="000000"/>
                <w:sz w:val="22"/>
                <w:szCs w:val="22"/>
              </w:rPr>
            </w:pPr>
          </w:p>
        </w:tc>
        <w:tc>
          <w:tcPr>
            <w:tcW w:w="2794" w:type="dxa"/>
            <w:noWrap/>
            <w:hideMark/>
          </w:tcPr>
          <w:p w14:paraId="1BC7B4F7" w14:textId="77777777" w:rsidR="008B4F0D" w:rsidRPr="008B4F0D" w:rsidRDefault="008B4F0D" w:rsidP="008B4F0D">
            <w:pP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sz w:val="22"/>
                <w:szCs w:val="22"/>
              </w:rPr>
            </w:pPr>
            <w:r w:rsidRPr="008B4F0D">
              <w:rPr>
                <w:rFonts w:ascii="Aptos Narrow" w:eastAsia="Times New Roman" w:hAnsi="Aptos Narrow" w:cs="Times New Roman"/>
                <w:color w:val="000000"/>
                <w:sz w:val="22"/>
                <w:szCs w:val="22"/>
              </w:rPr>
              <w:t>Enclosure v0.2</w:t>
            </w:r>
          </w:p>
        </w:tc>
        <w:tc>
          <w:tcPr>
            <w:tcW w:w="1026" w:type="dxa"/>
            <w:noWrap/>
            <w:hideMark/>
          </w:tcPr>
          <w:p w14:paraId="577637AE" w14:textId="77777777" w:rsidR="008B4F0D" w:rsidRPr="008B4F0D" w:rsidRDefault="008B4F0D" w:rsidP="008B4F0D">
            <w:pPr>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sz w:val="22"/>
                <w:szCs w:val="22"/>
              </w:rPr>
            </w:pPr>
            <w:r w:rsidRPr="008B4F0D">
              <w:rPr>
                <w:rFonts w:ascii="Aptos Narrow" w:eastAsia="Times New Roman" w:hAnsi="Aptos Narrow" w:cs="Times New Roman"/>
                <w:color w:val="000000"/>
                <w:sz w:val="22"/>
                <w:szCs w:val="22"/>
              </w:rPr>
              <w:t>40</w:t>
            </w:r>
          </w:p>
        </w:tc>
        <w:tc>
          <w:tcPr>
            <w:tcW w:w="2928" w:type="dxa"/>
            <w:tcBorders>
              <w:right w:val="single" w:sz="4" w:space="0" w:color="auto"/>
            </w:tcBorders>
            <w:noWrap/>
            <w:hideMark/>
          </w:tcPr>
          <w:p w14:paraId="6D42E0C8" w14:textId="77777777" w:rsidR="008B4F0D" w:rsidRPr="008B4F0D" w:rsidRDefault="008B4F0D" w:rsidP="008B4F0D">
            <w:pPr>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sz w:val="22"/>
                <w:szCs w:val="22"/>
              </w:rPr>
            </w:pPr>
            <w:r w:rsidRPr="008B4F0D">
              <w:rPr>
                <w:rFonts w:ascii="Aptos Narrow" w:eastAsia="Times New Roman" w:hAnsi="Aptos Narrow" w:cs="Times New Roman"/>
                <w:color w:val="000000"/>
                <w:sz w:val="22"/>
                <w:szCs w:val="22"/>
              </w:rPr>
              <w:t>1</w:t>
            </w:r>
          </w:p>
        </w:tc>
      </w:tr>
      <w:tr w:rsidR="008B4F0D" w:rsidRPr="008B4F0D" w14:paraId="026B4A0E" w14:textId="77777777" w:rsidTr="00EC1512">
        <w:trPr>
          <w:trHeight w:val="289"/>
        </w:trPr>
        <w:tc>
          <w:tcPr>
            <w:cnfStyle w:val="001000000000" w:firstRow="0" w:lastRow="0" w:firstColumn="1" w:lastColumn="0" w:oddVBand="0" w:evenVBand="0" w:oddHBand="0" w:evenHBand="0" w:firstRowFirstColumn="0" w:firstRowLastColumn="0" w:lastRowFirstColumn="0" w:lastRowLastColumn="0"/>
            <w:tcW w:w="2875" w:type="dxa"/>
            <w:vMerge/>
            <w:tcBorders>
              <w:left w:val="single" w:sz="4" w:space="0" w:color="auto"/>
            </w:tcBorders>
            <w:noWrap/>
            <w:hideMark/>
          </w:tcPr>
          <w:p w14:paraId="1EB338C4" w14:textId="120B0FBE" w:rsidR="008B4F0D" w:rsidRPr="008B4F0D" w:rsidRDefault="008B4F0D" w:rsidP="008B4F0D">
            <w:pPr>
              <w:rPr>
                <w:rFonts w:ascii="Aptos Narrow" w:eastAsia="Times New Roman" w:hAnsi="Aptos Narrow" w:cs="Times New Roman"/>
                <w:color w:val="000000"/>
                <w:sz w:val="22"/>
                <w:szCs w:val="22"/>
              </w:rPr>
            </w:pPr>
          </w:p>
        </w:tc>
        <w:tc>
          <w:tcPr>
            <w:tcW w:w="2794" w:type="dxa"/>
            <w:noWrap/>
            <w:hideMark/>
          </w:tcPr>
          <w:p w14:paraId="5C95680E" w14:textId="77777777" w:rsidR="008B4F0D" w:rsidRPr="008B4F0D" w:rsidRDefault="008B4F0D" w:rsidP="008B4F0D">
            <w:pP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2"/>
                <w:szCs w:val="22"/>
              </w:rPr>
            </w:pPr>
            <w:r w:rsidRPr="008B4F0D">
              <w:rPr>
                <w:rFonts w:ascii="Aptos Narrow" w:eastAsia="Times New Roman" w:hAnsi="Aptos Narrow" w:cs="Times New Roman"/>
                <w:color w:val="000000"/>
                <w:sz w:val="22"/>
                <w:szCs w:val="22"/>
              </w:rPr>
              <w:t>User Manual</w:t>
            </w:r>
          </w:p>
        </w:tc>
        <w:tc>
          <w:tcPr>
            <w:tcW w:w="1026" w:type="dxa"/>
            <w:noWrap/>
            <w:hideMark/>
          </w:tcPr>
          <w:p w14:paraId="6AC5CB68" w14:textId="77777777" w:rsidR="008B4F0D" w:rsidRPr="008B4F0D" w:rsidRDefault="008B4F0D" w:rsidP="008B4F0D">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2"/>
                <w:szCs w:val="22"/>
              </w:rPr>
            </w:pPr>
            <w:r w:rsidRPr="008B4F0D">
              <w:rPr>
                <w:rFonts w:ascii="Aptos Narrow" w:eastAsia="Times New Roman" w:hAnsi="Aptos Narrow" w:cs="Times New Roman"/>
                <w:color w:val="000000"/>
                <w:sz w:val="22"/>
                <w:szCs w:val="22"/>
              </w:rPr>
              <w:t>40</w:t>
            </w:r>
          </w:p>
        </w:tc>
        <w:tc>
          <w:tcPr>
            <w:tcW w:w="2928" w:type="dxa"/>
            <w:tcBorders>
              <w:right w:val="single" w:sz="4" w:space="0" w:color="auto"/>
            </w:tcBorders>
            <w:noWrap/>
            <w:hideMark/>
          </w:tcPr>
          <w:p w14:paraId="41194B51" w14:textId="77777777" w:rsidR="008B4F0D" w:rsidRPr="008B4F0D" w:rsidRDefault="008B4F0D" w:rsidP="008B4F0D">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2"/>
                <w:szCs w:val="22"/>
              </w:rPr>
            </w:pPr>
            <w:r w:rsidRPr="008B4F0D">
              <w:rPr>
                <w:rFonts w:ascii="Aptos Narrow" w:eastAsia="Times New Roman" w:hAnsi="Aptos Narrow" w:cs="Times New Roman"/>
                <w:color w:val="000000"/>
                <w:sz w:val="22"/>
                <w:szCs w:val="22"/>
              </w:rPr>
              <w:t>1</w:t>
            </w:r>
          </w:p>
        </w:tc>
      </w:tr>
      <w:tr w:rsidR="008B4F0D" w:rsidRPr="008B4F0D" w14:paraId="5D10A30C" w14:textId="77777777" w:rsidTr="00EC1512">
        <w:trPr>
          <w:cnfStyle w:val="000000100000" w:firstRow="0" w:lastRow="0" w:firstColumn="0" w:lastColumn="0" w:oddVBand="0" w:evenVBand="0" w:oddHBand="1" w:evenHBand="0" w:firstRowFirstColumn="0" w:firstRowLastColumn="0" w:lastRowFirstColumn="0" w:lastRowLastColumn="0"/>
          <w:trHeight w:val="289"/>
        </w:trPr>
        <w:tc>
          <w:tcPr>
            <w:cnfStyle w:val="001000000000" w:firstRow="0" w:lastRow="0" w:firstColumn="1" w:lastColumn="0" w:oddVBand="0" w:evenVBand="0" w:oddHBand="0" w:evenHBand="0" w:firstRowFirstColumn="0" w:firstRowLastColumn="0" w:lastRowFirstColumn="0" w:lastRowLastColumn="0"/>
            <w:tcW w:w="2875" w:type="dxa"/>
            <w:vMerge/>
            <w:tcBorders>
              <w:left w:val="single" w:sz="4" w:space="0" w:color="auto"/>
            </w:tcBorders>
            <w:noWrap/>
            <w:hideMark/>
          </w:tcPr>
          <w:p w14:paraId="6904B694" w14:textId="0829C084" w:rsidR="008B4F0D" w:rsidRPr="008B4F0D" w:rsidRDefault="008B4F0D" w:rsidP="008B4F0D">
            <w:pPr>
              <w:rPr>
                <w:rFonts w:ascii="Aptos Narrow" w:eastAsia="Times New Roman" w:hAnsi="Aptos Narrow" w:cs="Times New Roman"/>
                <w:color w:val="000000"/>
                <w:sz w:val="22"/>
                <w:szCs w:val="22"/>
              </w:rPr>
            </w:pPr>
          </w:p>
        </w:tc>
        <w:tc>
          <w:tcPr>
            <w:tcW w:w="2794" w:type="dxa"/>
            <w:noWrap/>
            <w:hideMark/>
          </w:tcPr>
          <w:p w14:paraId="74DD2E25" w14:textId="77777777" w:rsidR="008B4F0D" w:rsidRPr="008B4F0D" w:rsidRDefault="008B4F0D" w:rsidP="008B4F0D">
            <w:pP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sz w:val="22"/>
                <w:szCs w:val="22"/>
              </w:rPr>
            </w:pPr>
            <w:r w:rsidRPr="008B4F0D">
              <w:rPr>
                <w:rFonts w:ascii="Aptos Narrow" w:eastAsia="Times New Roman" w:hAnsi="Aptos Narrow" w:cs="Times New Roman"/>
                <w:color w:val="000000"/>
                <w:sz w:val="22"/>
                <w:szCs w:val="22"/>
              </w:rPr>
              <w:t>v0.0</w:t>
            </w:r>
          </w:p>
        </w:tc>
        <w:tc>
          <w:tcPr>
            <w:tcW w:w="1026" w:type="dxa"/>
            <w:noWrap/>
            <w:hideMark/>
          </w:tcPr>
          <w:p w14:paraId="6440453D" w14:textId="77777777" w:rsidR="008B4F0D" w:rsidRPr="008B4F0D" w:rsidRDefault="008B4F0D" w:rsidP="008B4F0D">
            <w:pPr>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sz w:val="22"/>
                <w:szCs w:val="22"/>
              </w:rPr>
            </w:pPr>
            <w:r w:rsidRPr="008B4F0D">
              <w:rPr>
                <w:rFonts w:ascii="Aptos Narrow" w:eastAsia="Times New Roman" w:hAnsi="Aptos Narrow" w:cs="Times New Roman"/>
                <w:color w:val="000000"/>
                <w:sz w:val="22"/>
                <w:szCs w:val="22"/>
              </w:rPr>
              <w:t>240</w:t>
            </w:r>
          </w:p>
        </w:tc>
        <w:tc>
          <w:tcPr>
            <w:tcW w:w="2928" w:type="dxa"/>
            <w:tcBorders>
              <w:right w:val="single" w:sz="4" w:space="0" w:color="auto"/>
            </w:tcBorders>
            <w:noWrap/>
            <w:hideMark/>
          </w:tcPr>
          <w:p w14:paraId="10AD227C" w14:textId="77777777" w:rsidR="008B4F0D" w:rsidRPr="008B4F0D" w:rsidRDefault="008B4F0D" w:rsidP="008B4F0D">
            <w:pPr>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sz w:val="22"/>
                <w:szCs w:val="22"/>
              </w:rPr>
            </w:pPr>
            <w:r w:rsidRPr="008B4F0D">
              <w:rPr>
                <w:rFonts w:ascii="Aptos Narrow" w:eastAsia="Times New Roman" w:hAnsi="Aptos Narrow" w:cs="Times New Roman"/>
                <w:color w:val="000000"/>
                <w:sz w:val="22"/>
                <w:szCs w:val="22"/>
              </w:rPr>
              <w:t>6</w:t>
            </w:r>
          </w:p>
        </w:tc>
      </w:tr>
      <w:tr w:rsidR="008B4F0D" w:rsidRPr="008B4F0D" w14:paraId="34FCA78E" w14:textId="77777777" w:rsidTr="00EC1512">
        <w:trPr>
          <w:trHeight w:val="289"/>
        </w:trPr>
        <w:tc>
          <w:tcPr>
            <w:cnfStyle w:val="001000000000" w:firstRow="0" w:lastRow="0" w:firstColumn="1" w:lastColumn="0" w:oddVBand="0" w:evenVBand="0" w:oddHBand="0" w:evenHBand="0" w:firstRowFirstColumn="0" w:firstRowLastColumn="0" w:lastRowFirstColumn="0" w:lastRowLastColumn="0"/>
            <w:tcW w:w="2875" w:type="dxa"/>
            <w:vMerge/>
            <w:tcBorders>
              <w:left w:val="single" w:sz="4" w:space="0" w:color="auto"/>
            </w:tcBorders>
            <w:noWrap/>
            <w:hideMark/>
          </w:tcPr>
          <w:p w14:paraId="624BDF72" w14:textId="3AB900C6" w:rsidR="008B4F0D" w:rsidRPr="008B4F0D" w:rsidRDefault="008B4F0D" w:rsidP="008B4F0D">
            <w:pPr>
              <w:rPr>
                <w:rFonts w:ascii="Aptos Narrow" w:eastAsia="Times New Roman" w:hAnsi="Aptos Narrow" w:cs="Times New Roman"/>
                <w:color w:val="000000"/>
                <w:sz w:val="22"/>
                <w:szCs w:val="22"/>
              </w:rPr>
            </w:pPr>
          </w:p>
        </w:tc>
        <w:tc>
          <w:tcPr>
            <w:tcW w:w="2794" w:type="dxa"/>
            <w:noWrap/>
            <w:hideMark/>
          </w:tcPr>
          <w:p w14:paraId="13C7FB53" w14:textId="77777777" w:rsidR="008B4F0D" w:rsidRPr="008B4F0D" w:rsidRDefault="008B4F0D" w:rsidP="008B4F0D">
            <w:pP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2"/>
                <w:szCs w:val="22"/>
              </w:rPr>
            </w:pPr>
            <w:r w:rsidRPr="008B4F0D">
              <w:rPr>
                <w:rFonts w:ascii="Aptos Narrow" w:eastAsia="Times New Roman" w:hAnsi="Aptos Narrow" w:cs="Times New Roman"/>
                <w:color w:val="000000"/>
                <w:sz w:val="22"/>
                <w:szCs w:val="22"/>
              </w:rPr>
              <w:t>v0.0 testing</w:t>
            </w:r>
          </w:p>
        </w:tc>
        <w:tc>
          <w:tcPr>
            <w:tcW w:w="1026" w:type="dxa"/>
            <w:noWrap/>
            <w:hideMark/>
          </w:tcPr>
          <w:p w14:paraId="7A0149A2" w14:textId="77777777" w:rsidR="008B4F0D" w:rsidRPr="008B4F0D" w:rsidRDefault="008B4F0D" w:rsidP="008B4F0D">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2"/>
                <w:szCs w:val="22"/>
              </w:rPr>
            </w:pPr>
            <w:r w:rsidRPr="008B4F0D">
              <w:rPr>
                <w:rFonts w:ascii="Aptos Narrow" w:eastAsia="Times New Roman" w:hAnsi="Aptos Narrow" w:cs="Times New Roman"/>
                <w:color w:val="000000"/>
                <w:sz w:val="22"/>
                <w:szCs w:val="22"/>
              </w:rPr>
              <w:t>80</w:t>
            </w:r>
          </w:p>
        </w:tc>
        <w:tc>
          <w:tcPr>
            <w:tcW w:w="2928" w:type="dxa"/>
            <w:tcBorders>
              <w:right w:val="single" w:sz="4" w:space="0" w:color="auto"/>
            </w:tcBorders>
            <w:noWrap/>
            <w:hideMark/>
          </w:tcPr>
          <w:p w14:paraId="1E72CBAE" w14:textId="77777777" w:rsidR="008B4F0D" w:rsidRPr="008B4F0D" w:rsidRDefault="008B4F0D" w:rsidP="008B4F0D">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2"/>
                <w:szCs w:val="22"/>
              </w:rPr>
            </w:pPr>
            <w:r w:rsidRPr="008B4F0D">
              <w:rPr>
                <w:rFonts w:ascii="Aptos Narrow" w:eastAsia="Times New Roman" w:hAnsi="Aptos Narrow" w:cs="Times New Roman"/>
                <w:color w:val="000000"/>
                <w:sz w:val="22"/>
                <w:szCs w:val="22"/>
              </w:rPr>
              <w:t>2</w:t>
            </w:r>
          </w:p>
        </w:tc>
      </w:tr>
      <w:tr w:rsidR="008B4F0D" w:rsidRPr="008B4F0D" w14:paraId="3F7F1AA7" w14:textId="77777777" w:rsidTr="00EC1512">
        <w:trPr>
          <w:cnfStyle w:val="000000100000" w:firstRow="0" w:lastRow="0" w:firstColumn="0" w:lastColumn="0" w:oddVBand="0" w:evenVBand="0" w:oddHBand="1" w:evenHBand="0" w:firstRowFirstColumn="0" w:firstRowLastColumn="0" w:lastRowFirstColumn="0" w:lastRowLastColumn="0"/>
          <w:trHeight w:val="289"/>
        </w:trPr>
        <w:tc>
          <w:tcPr>
            <w:cnfStyle w:val="001000000000" w:firstRow="0" w:lastRow="0" w:firstColumn="1" w:lastColumn="0" w:oddVBand="0" w:evenVBand="0" w:oddHBand="0" w:evenHBand="0" w:firstRowFirstColumn="0" w:firstRowLastColumn="0" w:lastRowFirstColumn="0" w:lastRowLastColumn="0"/>
            <w:tcW w:w="2875" w:type="dxa"/>
            <w:vMerge/>
            <w:tcBorders>
              <w:left w:val="single" w:sz="4" w:space="0" w:color="auto"/>
            </w:tcBorders>
            <w:noWrap/>
            <w:hideMark/>
          </w:tcPr>
          <w:p w14:paraId="5BB4C827" w14:textId="182643C8" w:rsidR="008B4F0D" w:rsidRPr="008B4F0D" w:rsidRDefault="008B4F0D" w:rsidP="008B4F0D">
            <w:pPr>
              <w:rPr>
                <w:rFonts w:ascii="Aptos Narrow" w:eastAsia="Times New Roman" w:hAnsi="Aptos Narrow" w:cs="Times New Roman"/>
                <w:color w:val="000000"/>
                <w:sz w:val="22"/>
                <w:szCs w:val="22"/>
              </w:rPr>
            </w:pPr>
          </w:p>
        </w:tc>
        <w:tc>
          <w:tcPr>
            <w:tcW w:w="2794" w:type="dxa"/>
            <w:noWrap/>
            <w:hideMark/>
          </w:tcPr>
          <w:p w14:paraId="416F6AA4" w14:textId="77777777" w:rsidR="008B4F0D" w:rsidRPr="008B4F0D" w:rsidRDefault="008B4F0D" w:rsidP="008B4F0D">
            <w:pP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sz w:val="22"/>
                <w:szCs w:val="22"/>
              </w:rPr>
            </w:pPr>
            <w:r w:rsidRPr="008B4F0D">
              <w:rPr>
                <w:rFonts w:ascii="Aptos Narrow" w:eastAsia="Times New Roman" w:hAnsi="Aptos Narrow" w:cs="Times New Roman"/>
                <w:color w:val="000000"/>
                <w:sz w:val="22"/>
                <w:szCs w:val="22"/>
              </w:rPr>
              <w:t>v0.1</w:t>
            </w:r>
          </w:p>
        </w:tc>
        <w:tc>
          <w:tcPr>
            <w:tcW w:w="1026" w:type="dxa"/>
            <w:noWrap/>
            <w:hideMark/>
          </w:tcPr>
          <w:p w14:paraId="6A5AF3B0" w14:textId="77777777" w:rsidR="008B4F0D" w:rsidRPr="008B4F0D" w:rsidRDefault="008B4F0D" w:rsidP="008B4F0D">
            <w:pPr>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sz w:val="22"/>
                <w:szCs w:val="22"/>
              </w:rPr>
            </w:pPr>
            <w:r w:rsidRPr="008B4F0D">
              <w:rPr>
                <w:rFonts w:ascii="Aptos Narrow" w:eastAsia="Times New Roman" w:hAnsi="Aptos Narrow" w:cs="Times New Roman"/>
                <w:color w:val="000000"/>
                <w:sz w:val="22"/>
                <w:szCs w:val="22"/>
              </w:rPr>
              <w:t>120</w:t>
            </w:r>
          </w:p>
        </w:tc>
        <w:tc>
          <w:tcPr>
            <w:tcW w:w="2928" w:type="dxa"/>
            <w:tcBorders>
              <w:right w:val="single" w:sz="4" w:space="0" w:color="auto"/>
            </w:tcBorders>
            <w:noWrap/>
            <w:hideMark/>
          </w:tcPr>
          <w:p w14:paraId="3E43862C" w14:textId="77777777" w:rsidR="008B4F0D" w:rsidRPr="008B4F0D" w:rsidRDefault="008B4F0D" w:rsidP="008B4F0D">
            <w:pPr>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sz w:val="22"/>
                <w:szCs w:val="22"/>
              </w:rPr>
            </w:pPr>
            <w:r w:rsidRPr="008B4F0D">
              <w:rPr>
                <w:rFonts w:ascii="Aptos Narrow" w:eastAsia="Times New Roman" w:hAnsi="Aptos Narrow" w:cs="Times New Roman"/>
                <w:color w:val="000000"/>
                <w:sz w:val="22"/>
                <w:szCs w:val="22"/>
              </w:rPr>
              <w:t>3</w:t>
            </w:r>
          </w:p>
        </w:tc>
      </w:tr>
      <w:tr w:rsidR="008B4F0D" w:rsidRPr="008B4F0D" w14:paraId="324556CD" w14:textId="77777777" w:rsidTr="00EC1512">
        <w:trPr>
          <w:trHeight w:val="289"/>
        </w:trPr>
        <w:tc>
          <w:tcPr>
            <w:cnfStyle w:val="001000000000" w:firstRow="0" w:lastRow="0" w:firstColumn="1" w:lastColumn="0" w:oddVBand="0" w:evenVBand="0" w:oddHBand="0" w:evenHBand="0" w:firstRowFirstColumn="0" w:firstRowLastColumn="0" w:lastRowFirstColumn="0" w:lastRowLastColumn="0"/>
            <w:tcW w:w="2875" w:type="dxa"/>
            <w:vMerge/>
            <w:tcBorders>
              <w:left w:val="single" w:sz="4" w:space="0" w:color="auto"/>
            </w:tcBorders>
            <w:noWrap/>
            <w:hideMark/>
          </w:tcPr>
          <w:p w14:paraId="0A2E5C40" w14:textId="65B52559" w:rsidR="008B4F0D" w:rsidRPr="008B4F0D" w:rsidRDefault="008B4F0D" w:rsidP="008B4F0D">
            <w:pPr>
              <w:rPr>
                <w:rFonts w:ascii="Aptos Narrow" w:eastAsia="Times New Roman" w:hAnsi="Aptos Narrow" w:cs="Times New Roman"/>
                <w:color w:val="000000"/>
                <w:sz w:val="22"/>
                <w:szCs w:val="22"/>
              </w:rPr>
            </w:pPr>
          </w:p>
        </w:tc>
        <w:tc>
          <w:tcPr>
            <w:tcW w:w="2794" w:type="dxa"/>
            <w:noWrap/>
            <w:hideMark/>
          </w:tcPr>
          <w:p w14:paraId="2F95C616" w14:textId="77777777" w:rsidR="008B4F0D" w:rsidRPr="008B4F0D" w:rsidRDefault="008B4F0D" w:rsidP="008B4F0D">
            <w:pP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2"/>
                <w:szCs w:val="22"/>
              </w:rPr>
            </w:pPr>
            <w:r w:rsidRPr="008B4F0D">
              <w:rPr>
                <w:rFonts w:ascii="Aptos Narrow" w:eastAsia="Times New Roman" w:hAnsi="Aptos Narrow" w:cs="Times New Roman"/>
                <w:color w:val="000000"/>
                <w:sz w:val="22"/>
                <w:szCs w:val="22"/>
              </w:rPr>
              <w:t>v0.1 testing</w:t>
            </w:r>
          </w:p>
        </w:tc>
        <w:tc>
          <w:tcPr>
            <w:tcW w:w="1026" w:type="dxa"/>
            <w:noWrap/>
            <w:hideMark/>
          </w:tcPr>
          <w:p w14:paraId="1FDD14BC" w14:textId="77777777" w:rsidR="008B4F0D" w:rsidRPr="008B4F0D" w:rsidRDefault="008B4F0D" w:rsidP="008B4F0D">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2"/>
                <w:szCs w:val="22"/>
              </w:rPr>
            </w:pPr>
            <w:r w:rsidRPr="008B4F0D">
              <w:rPr>
                <w:rFonts w:ascii="Aptos Narrow" w:eastAsia="Times New Roman" w:hAnsi="Aptos Narrow" w:cs="Times New Roman"/>
                <w:color w:val="000000"/>
                <w:sz w:val="22"/>
                <w:szCs w:val="22"/>
              </w:rPr>
              <w:t>80</w:t>
            </w:r>
          </w:p>
        </w:tc>
        <w:tc>
          <w:tcPr>
            <w:tcW w:w="2928" w:type="dxa"/>
            <w:tcBorders>
              <w:right w:val="single" w:sz="4" w:space="0" w:color="auto"/>
            </w:tcBorders>
            <w:noWrap/>
            <w:hideMark/>
          </w:tcPr>
          <w:p w14:paraId="7F71227F" w14:textId="77777777" w:rsidR="008B4F0D" w:rsidRPr="008B4F0D" w:rsidRDefault="008B4F0D" w:rsidP="008B4F0D">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2"/>
                <w:szCs w:val="22"/>
              </w:rPr>
            </w:pPr>
            <w:r w:rsidRPr="008B4F0D">
              <w:rPr>
                <w:rFonts w:ascii="Aptos Narrow" w:eastAsia="Times New Roman" w:hAnsi="Aptos Narrow" w:cs="Times New Roman"/>
                <w:color w:val="000000"/>
                <w:sz w:val="22"/>
                <w:szCs w:val="22"/>
              </w:rPr>
              <w:t>2</w:t>
            </w:r>
          </w:p>
        </w:tc>
      </w:tr>
      <w:tr w:rsidR="008B4F0D" w:rsidRPr="008B4F0D" w14:paraId="430E7B53" w14:textId="77777777" w:rsidTr="00EC1512">
        <w:trPr>
          <w:cnfStyle w:val="000000100000" w:firstRow="0" w:lastRow="0" w:firstColumn="0" w:lastColumn="0" w:oddVBand="0" w:evenVBand="0" w:oddHBand="1" w:evenHBand="0" w:firstRowFirstColumn="0" w:firstRowLastColumn="0" w:lastRowFirstColumn="0" w:lastRowLastColumn="0"/>
          <w:trHeight w:val="289"/>
        </w:trPr>
        <w:tc>
          <w:tcPr>
            <w:cnfStyle w:val="001000000000" w:firstRow="0" w:lastRow="0" w:firstColumn="1" w:lastColumn="0" w:oddVBand="0" w:evenVBand="0" w:oddHBand="0" w:evenHBand="0" w:firstRowFirstColumn="0" w:firstRowLastColumn="0" w:lastRowFirstColumn="0" w:lastRowLastColumn="0"/>
            <w:tcW w:w="2875" w:type="dxa"/>
            <w:vMerge/>
            <w:tcBorders>
              <w:left w:val="single" w:sz="4" w:space="0" w:color="auto"/>
              <w:bottom w:val="single" w:sz="2" w:space="0" w:color="666666" w:themeColor="text1" w:themeTint="99"/>
            </w:tcBorders>
            <w:noWrap/>
            <w:hideMark/>
          </w:tcPr>
          <w:p w14:paraId="291FC945" w14:textId="1B80B489" w:rsidR="008B4F0D" w:rsidRPr="008B4F0D" w:rsidRDefault="008B4F0D" w:rsidP="008B4F0D">
            <w:pPr>
              <w:rPr>
                <w:rFonts w:ascii="Aptos Narrow" w:eastAsia="Times New Roman" w:hAnsi="Aptos Narrow" w:cs="Times New Roman"/>
                <w:color w:val="000000"/>
                <w:sz w:val="22"/>
                <w:szCs w:val="22"/>
              </w:rPr>
            </w:pPr>
          </w:p>
        </w:tc>
        <w:tc>
          <w:tcPr>
            <w:tcW w:w="2794" w:type="dxa"/>
            <w:noWrap/>
            <w:hideMark/>
          </w:tcPr>
          <w:p w14:paraId="43792AE4" w14:textId="77777777" w:rsidR="008B4F0D" w:rsidRPr="008B4F0D" w:rsidRDefault="008B4F0D" w:rsidP="008B4F0D">
            <w:pP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sz w:val="22"/>
                <w:szCs w:val="22"/>
              </w:rPr>
            </w:pPr>
            <w:r w:rsidRPr="008B4F0D">
              <w:rPr>
                <w:rFonts w:ascii="Aptos Narrow" w:eastAsia="Times New Roman" w:hAnsi="Aptos Narrow" w:cs="Times New Roman"/>
                <w:color w:val="000000"/>
                <w:sz w:val="22"/>
                <w:szCs w:val="22"/>
              </w:rPr>
              <w:t>v0.2</w:t>
            </w:r>
          </w:p>
        </w:tc>
        <w:tc>
          <w:tcPr>
            <w:tcW w:w="1026" w:type="dxa"/>
            <w:noWrap/>
            <w:hideMark/>
          </w:tcPr>
          <w:p w14:paraId="1A6F49F7" w14:textId="77777777" w:rsidR="008B4F0D" w:rsidRPr="008B4F0D" w:rsidRDefault="008B4F0D" w:rsidP="008B4F0D">
            <w:pPr>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sz w:val="22"/>
                <w:szCs w:val="22"/>
              </w:rPr>
            </w:pPr>
            <w:r w:rsidRPr="008B4F0D">
              <w:rPr>
                <w:rFonts w:ascii="Aptos Narrow" w:eastAsia="Times New Roman" w:hAnsi="Aptos Narrow" w:cs="Times New Roman"/>
                <w:color w:val="000000"/>
                <w:sz w:val="22"/>
                <w:szCs w:val="22"/>
              </w:rPr>
              <w:t>120</w:t>
            </w:r>
          </w:p>
        </w:tc>
        <w:tc>
          <w:tcPr>
            <w:tcW w:w="2928" w:type="dxa"/>
            <w:tcBorders>
              <w:right w:val="single" w:sz="4" w:space="0" w:color="auto"/>
            </w:tcBorders>
            <w:noWrap/>
            <w:hideMark/>
          </w:tcPr>
          <w:p w14:paraId="3A755A1A" w14:textId="77777777" w:rsidR="008B4F0D" w:rsidRPr="008B4F0D" w:rsidRDefault="008B4F0D" w:rsidP="008B4F0D">
            <w:pPr>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sz w:val="22"/>
                <w:szCs w:val="22"/>
              </w:rPr>
            </w:pPr>
            <w:r w:rsidRPr="008B4F0D">
              <w:rPr>
                <w:rFonts w:ascii="Aptos Narrow" w:eastAsia="Times New Roman" w:hAnsi="Aptos Narrow" w:cs="Times New Roman"/>
                <w:color w:val="000000"/>
                <w:sz w:val="22"/>
                <w:szCs w:val="22"/>
              </w:rPr>
              <w:t>3</w:t>
            </w:r>
          </w:p>
        </w:tc>
      </w:tr>
      <w:tr w:rsidR="008B4F0D" w:rsidRPr="008B4F0D" w14:paraId="7B11771F" w14:textId="77777777" w:rsidTr="00EC1512">
        <w:trPr>
          <w:trHeight w:val="289"/>
        </w:trPr>
        <w:tc>
          <w:tcPr>
            <w:cnfStyle w:val="001000000000" w:firstRow="0" w:lastRow="0" w:firstColumn="1" w:lastColumn="0" w:oddVBand="0" w:evenVBand="0" w:oddHBand="0" w:evenHBand="0" w:firstRowFirstColumn="0" w:firstRowLastColumn="0" w:lastRowFirstColumn="0" w:lastRowLastColumn="0"/>
            <w:tcW w:w="2875" w:type="dxa"/>
            <w:vMerge w:val="restart"/>
            <w:tcBorders>
              <w:left w:val="single" w:sz="4" w:space="0" w:color="auto"/>
            </w:tcBorders>
            <w:noWrap/>
            <w:hideMark/>
          </w:tcPr>
          <w:p w14:paraId="743F602E" w14:textId="77777777" w:rsidR="008B4F0D" w:rsidRPr="008B4F0D" w:rsidRDefault="008B4F0D" w:rsidP="008B4F0D">
            <w:pPr>
              <w:rPr>
                <w:rFonts w:ascii="Aptos Narrow" w:eastAsia="Times New Roman" w:hAnsi="Aptos Narrow" w:cs="Times New Roman"/>
                <w:b w:val="0"/>
                <w:bCs w:val="0"/>
                <w:color w:val="000000"/>
                <w:sz w:val="22"/>
                <w:szCs w:val="22"/>
              </w:rPr>
            </w:pPr>
            <w:r w:rsidRPr="008B4F0D">
              <w:rPr>
                <w:rFonts w:ascii="Aptos Narrow" w:eastAsia="Times New Roman" w:hAnsi="Aptos Narrow" w:cs="Times New Roman"/>
                <w:color w:val="000000"/>
                <w:sz w:val="22"/>
                <w:szCs w:val="22"/>
              </w:rPr>
              <w:t>AVAlink</w:t>
            </w:r>
          </w:p>
          <w:p w14:paraId="3E59C3DD" w14:textId="77777777" w:rsidR="008B4F0D" w:rsidRPr="008B4F0D" w:rsidRDefault="008B4F0D" w:rsidP="008B4F0D">
            <w:pPr>
              <w:rPr>
                <w:rFonts w:ascii="Aptos Narrow" w:eastAsia="Times New Roman" w:hAnsi="Aptos Narrow" w:cs="Times New Roman"/>
                <w:b w:val="0"/>
                <w:bCs w:val="0"/>
                <w:color w:val="000000"/>
                <w:sz w:val="22"/>
                <w:szCs w:val="22"/>
              </w:rPr>
            </w:pPr>
            <w:r w:rsidRPr="008B4F0D">
              <w:rPr>
                <w:rFonts w:ascii="Aptos Narrow" w:eastAsia="Times New Roman" w:hAnsi="Aptos Narrow" w:cs="Times New Roman"/>
                <w:color w:val="000000"/>
                <w:sz w:val="22"/>
                <w:szCs w:val="22"/>
              </w:rPr>
              <w:t> </w:t>
            </w:r>
          </w:p>
          <w:p w14:paraId="14BBD891" w14:textId="77777777" w:rsidR="008B4F0D" w:rsidRPr="008B4F0D" w:rsidRDefault="008B4F0D" w:rsidP="008B4F0D">
            <w:pPr>
              <w:rPr>
                <w:rFonts w:ascii="Aptos Narrow" w:eastAsia="Times New Roman" w:hAnsi="Aptos Narrow" w:cs="Times New Roman"/>
                <w:b w:val="0"/>
                <w:bCs w:val="0"/>
                <w:color w:val="000000"/>
                <w:sz w:val="22"/>
                <w:szCs w:val="22"/>
              </w:rPr>
            </w:pPr>
            <w:r w:rsidRPr="008B4F0D">
              <w:rPr>
                <w:rFonts w:ascii="Aptos Narrow" w:eastAsia="Times New Roman" w:hAnsi="Aptos Narrow" w:cs="Times New Roman"/>
                <w:color w:val="000000"/>
                <w:sz w:val="22"/>
                <w:szCs w:val="22"/>
              </w:rPr>
              <w:lastRenderedPageBreak/>
              <w:t> </w:t>
            </w:r>
          </w:p>
          <w:p w14:paraId="1D9DFDDD" w14:textId="05700001" w:rsidR="008B4F0D" w:rsidRPr="008B4F0D" w:rsidRDefault="008B4F0D" w:rsidP="008B4F0D">
            <w:pPr>
              <w:rPr>
                <w:rFonts w:ascii="Aptos Narrow" w:eastAsia="Times New Roman" w:hAnsi="Aptos Narrow" w:cs="Times New Roman"/>
                <w:color w:val="000000"/>
                <w:sz w:val="22"/>
                <w:szCs w:val="22"/>
              </w:rPr>
            </w:pPr>
            <w:r w:rsidRPr="008B4F0D">
              <w:rPr>
                <w:rFonts w:ascii="Aptos Narrow" w:eastAsia="Times New Roman" w:hAnsi="Aptos Narrow" w:cs="Times New Roman"/>
                <w:color w:val="000000"/>
                <w:sz w:val="22"/>
                <w:szCs w:val="22"/>
              </w:rPr>
              <w:t> </w:t>
            </w:r>
          </w:p>
        </w:tc>
        <w:tc>
          <w:tcPr>
            <w:tcW w:w="2794" w:type="dxa"/>
            <w:noWrap/>
            <w:hideMark/>
          </w:tcPr>
          <w:p w14:paraId="5120D18A" w14:textId="77777777" w:rsidR="008B4F0D" w:rsidRPr="008B4F0D" w:rsidRDefault="008B4F0D" w:rsidP="008B4F0D">
            <w:pP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2"/>
                <w:szCs w:val="22"/>
              </w:rPr>
            </w:pPr>
            <w:r w:rsidRPr="008B4F0D">
              <w:rPr>
                <w:rFonts w:ascii="Aptos Narrow" w:eastAsia="Times New Roman" w:hAnsi="Aptos Narrow" w:cs="Times New Roman"/>
                <w:color w:val="000000"/>
                <w:sz w:val="22"/>
                <w:szCs w:val="22"/>
              </w:rPr>
              <w:lastRenderedPageBreak/>
              <w:t>v1.0 beta</w:t>
            </w:r>
          </w:p>
        </w:tc>
        <w:tc>
          <w:tcPr>
            <w:tcW w:w="1026" w:type="dxa"/>
            <w:noWrap/>
            <w:hideMark/>
          </w:tcPr>
          <w:p w14:paraId="73137532" w14:textId="77777777" w:rsidR="008B4F0D" w:rsidRPr="008B4F0D" w:rsidRDefault="008B4F0D" w:rsidP="008B4F0D">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2"/>
                <w:szCs w:val="22"/>
              </w:rPr>
            </w:pPr>
            <w:r w:rsidRPr="008B4F0D">
              <w:rPr>
                <w:rFonts w:ascii="Aptos Narrow" w:eastAsia="Times New Roman" w:hAnsi="Aptos Narrow" w:cs="Times New Roman"/>
                <w:color w:val="000000"/>
                <w:sz w:val="22"/>
                <w:szCs w:val="22"/>
              </w:rPr>
              <w:t>240</w:t>
            </w:r>
          </w:p>
        </w:tc>
        <w:tc>
          <w:tcPr>
            <w:tcW w:w="2928" w:type="dxa"/>
            <w:tcBorders>
              <w:right w:val="single" w:sz="4" w:space="0" w:color="auto"/>
            </w:tcBorders>
            <w:noWrap/>
            <w:hideMark/>
          </w:tcPr>
          <w:p w14:paraId="4C83E5BE" w14:textId="77777777" w:rsidR="008B4F0D" w:rsidRPr="008B4F0D" w:rsidRDefault="008B4F0D" w:rsidP="008B4F0D">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2"/>
                <w:szCs w:val="22"/>
              </w:rPr>
            </w:pPr>
            <w:r w:rsidRPr="008B4F0D">
              <w:rPr>
                <w:rFonts w:ascii="Aptos Narrow" w:eastAsia="Times New Roman" w:hAnsi="Aptos Narrow" w:cs="Times New Roman"/>
                <w:color w:val="000000"/>
                <w:sz w:val="22"/>
                <w:szCs w:val="22"/>
              </w:rPr>
              <w:t>6</w:t>
            </w:r>
          </w:p>
        </w:tc>
      </w:tr>
      <w:tr w:rsidR="008B4F0D" w:rsidRPr="008B4F0D" w14:paraId="52B6E682" w14:textId="77777777" w:rsidTr="00EC1512">
        <w:trPr>
          <w:cnfStyle w:val="000000100000" w:firstRow="0" w:lastRow="0" w:firstColumn="0" w:lastColumn="0" w:oddVBand="0" w:evenVBand="0" w:oddHBand="1" w:evenHBand="0" w:firstRowFirstColumn="0" w:firstRowLastColumn="0" w:lastRowFirstColumn="0" w:lastRowLastColumn="0"/>
          <w:trHeight w:val="289"/>
        </w:trPr>
        <w:tc>
          <w:tcPr>
            <w:cnfStyle w:val="001000000000" w:firstRow="0" w:lastRow="0" w:firstColumn="1" w:lastColumn="0" w:oddVBand="0" w:evenVBand="0" w:oddHBand="0" w:evenHBand="0" w:firstRowFirstColumn="0" w:firstRowLastColumn="0" w:lastRowFirstColumn="0" w:lastRowLastColumn="0"/>
            <w:tcW w:w="2875" w:type="dxa"/>
            <w:vMerge/>
            <w:tcBorders>
              <w:left w:val="single" w:sz="4" w:space="0" w:color="auto"/>
            </w:tcBorders>
            <w:noWrap/>
            <w:hideMark/>
          </w:tcPr>
          <w:p w14:paraId="6813DCF1" w14:textId="233CF2E7" w:rsidR="008B4F0D" w:rsidRPr="008B4F0D" w:rsidRDefault="008B4F0D" w:rsidP="008B4F0D">
            <w:pPr>
              <w:rPr>
                <w:rFonts w:ascii="Aptos Narrow" w:eastAsia="Times New Roman" w:hAnsi="Aptos Narrow" w:cs="Times New Roman"/>
                <w:color w:val="000000"/>
                <w:sz w:val="22"/>
                <w:szCs w:val="22"/>
              </w:rPr>
            </w:pPr>
          </w:p>
        </w:tc>
        <w:tc>
          <w:tcPr>
            <w:tcW w:w="2794" w:type="dxa"/>
            <w:noWrap/>
            <w:hideMark/>
          </w:tcPr>
          <w:p w14:paraId="5D0FECFB" w14:textId="77777777" w:rsidR="008B4F0D" w:rsidRPr="008B4F0D" w:rsidRDefault="008B4F0D" w:rsidP="008B4F0D">
            <w:pP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sz w:val="22"/>
                <w:szCs w:val="22"/>
              </w:rPr>
            </w:pPr>
            <w:r w:rsidRPr="008B4F0D">
              <w:rPr>
                <w:rFonts w:ascii="Aptos Narrow" w:eastAsia="Times New Roman" w:hAnsi="Aptos Narrow" w:cs="Times New Roman"/>
                <w:color w:val="000000"/>
                <w:sz w:val="22"/>
                <w:szCs w:val="22"/>
              </w:rPr>
              <w:t>v1.0 beta testing</w:t>
            </w:r>
          </w:p>
        </w:tc>
        <w:tc>
          <w:tcPr>
            <w:tcW w:w="1026" w:type="dxa"/>
            <w:noWrap/>
            <w:hideMark/>
          </w:tcPr>
          <w:p w14:paraId="47033472" w14:textId="77777777" w:rsidR="008B4F0D" w:rsidRPr="008B4F0D" w:rsidRDefault="008B4F0D" w:rsidP="008B4F0D">
            <w:pPr>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sz w:val="22"/>
                <w:szCs w:val="22"/>
              </w:rPr>
            </w:pPr>
            <w:r w:rsidRPr="008B4F0D">
              <w:rPr>
                <w:rFonts w:ascii="Aptos Narrow" w:eastAsia="Times New Roman" w:hAnsi="Aptos Narrow" w:cs="Times New Roman"/>
                <w:color w:val="000000"/>
                <w:sz w:val="22"/>
                <w:szCs w:val="22"/>
              </w:rPr>
              <w:t>40</w:t>
            </w:r>
          </w:p>
        </w:tc>
        <w:tc>
          <w:tcPr>
            <w:tcW w:w="2928" w:type="dxa"/>
            <w:tcBorders>
              <w:right w:val="single" w:sz="4" w:space="0" w:color="auto"/>
            </w:tcBorders>
            <w:noWrap/>
            <w:hideMark/>
          </w:tcPr>
          <w:p w14:paraId="60FFDC65" w14:textId="77777777" w:rsidR="008B4F0D" w:rsidRPr="008B4F0D" w:rsidRDefault="008B4F0D" w:rsidP="008B4F0D">
            <w:pPr>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sz w:val="22"/>
                <w:szCs w:val="22"/>
              </w:rPr>
            </w:pPr>
            <w:r w:rsidRPr="008B4F0D">
              <w:rPr>
                <w:rFonts w:ascii="Aptos Narrow" w:eastAsia="Times New Roman" w:hAnsi="Aptos Narrow" w:cs="Times New Roman"/>
                <w:color w:val="000000"/>
                <w:sz w:val="22"/>
                <w:szCs w:val="22"/>
              </w:rPr>
              <w:t>1</w:t>
            </w:r>
          </w:p>
        </w:tc>
      </w:tr>
      <w:tr w:rsidR="008B4F0D" w:rsidRPr="008B4F0D" w14:paraId="351C0C70" w14:textId="77777777" w:rsidTr="00EC1512">
        <w:trPr>
          <w:trHeight w:val="289"/>
        </w:trPr>
        <w:tc>
          <w:tcPr>
            <w:cnfStyle w:val="001000000000" w:firstRow="0" w:lastRow="0" w:firstColumn="1" w:lastColumn="0" w:oddVBand="0" w:evenVBand="0" w:oddHBand="0" w:evenHBand="0" w:firstRowFirstColumn="0" w:firstRowLastColumn="0" w:lastRowFirstColumn="0" w:lastRowLastColumn="0"/>
            <w:tcW w:w="2875" w:type="dxa"/>
            <w:vMerge/>
            <w:tcBorders>
              <w:left w:val="single" w:sz="4" w:space="0" w:color="auto"/>
            </w:tcBorders>
            <w:noWrap/>
            <w:hideMark/>
          </w:tcPr>
          <w:p w14:paraId="4DB5DE92" w14:textId="6C73FD34" w:rsidR="008B4F0D" w:rsidRPr="008B4F0D" w:rsidRDefault="008B4F0D" w:rsidP="008B4F0D">
            <w:pPr>
              <w:rPr>
                <w:rFonts w:ascii="Aptos Narrow" w:eastAsia="Times New Roman" w:hAnsi="Aptos Narrow" w:cs="Times New Roman"/>
                <w:color w:val="000000"/>
                <w:sz w:val="22"/>
                <w:szCs w:val="22"/>
              </w:rPr>
            </w:pPr>
          </w:p>
        </w:tc>
        <w:tc>
          <w:tcPr>
            <w:tcW w:w="2794" w:type="dxa"/>
            <w:noWrap/>
            <w:hideMark/>
          </w:tcPr>
          <w:p w14:paraId="55285C9B" w14:textId="77777777" w:rsidR="008B4F0D" w:rsidRPr="008B4F0D" w:rsidRDefault="008B4F0D" w:rsidP="008B4F0D">
            <w:pP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2"/>
                <w:szCs w:val="22"/>
              </w:rPr>
            </w:pPr>
            <w:r w:rsidRPr="008B4F0D">
              <w:rPr>
                <w:rFonts w:ascii="Aptos Narrow" w:eastAsia="Times New Roman" w:hAnsi="Aptos Narrow" w:cs="Times New Roman"/>
                <w:color w:val="000000"/>
                <w:sz w:val="22"/>
                <w:szCs w:val="22"/>
              </w:rPr>
              <w:t>v1.0</w:t>
            </w:r>
          </w:p>
        </w:tc>
        <w:tc>
          <w:tcPr>
            <w:tcW w:w="1026" w:type="dxa"/>
            <w:noWrap/>
            <w:hideMark/>
          </w:tcPr>
          <w:p w14:paraId="087590C9" w14:textId="77777777" w:rsidR="008B4F0D" w:rsidRPr="008B4F0D" w:rsidRDefault="008B4F0D" w:rsidP="008B4F0D">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2"/>
                <w:szCs w:val="22"/>
              </w:rPr>
            </w:pPr>
            <w:r w:rsidRPr="008B4F0D">
              <w:rPr>
                <w:rFonts w:ascii="Aptos Narrow" w:eastAsia="Times New Roman" w:hAnsi="Aptos Narrow" w:cs="Times New Roman"/>
                <w:color w:val="000000"/>
                <w:sz w:val="22"/>
                <w:szCs w:val="22"/>
              </w:rPr>
              <w:t>160</w:t>
            </w:r>
          </w:p>
        </w:tc>
        <w:tc>
          <w:tcPr>
            <w:tcW w:w="2928" w:type="dxa"/>
            <w:tcBorders>
              <w:right w:val="single" w:sz="4" w:space="0" w:color="auto"/>
            </w:tcBorders>
            <w:noWrap/>
            <w:hideMark/>
          </w:tcPr>
          <w:p w14:paraId="214026C5" w14:textId="77777777" w:rsidR="008B4F0D" w:rsidRPr="008B4F0D" w:rsidRDefault="008B4F0D" w:rsidP="008B4F0D">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2"/>
                <w:szCs w:val="22"/>
              </w:rPr>
            </w:pPr>
            <w:r w:rsidRPr="008B4F0D">
              <w:rPr>
                <w:rFonts w:ascii="Aptos Narrow" w:eastAsia="Times New Roman" w:hAnsi="Aptos Narrow" w:cs="Times New Roman"/>
                <w:color w:val="000000"/>
                <w:sz w:val="22"/>
                <w:szCs w:val="22"/>
              </w:rPr>
              <w:t>4</w:t>
            </w:r>
          </w:p>
        </w:tc>
      </w:tr>
      <w:tr w:rsidR="008B4F0D" w:rsidRPr="008B4F0D" w14:paraId="0EB75F75" w14:textId="77777777" w:rsidTr="00EC1512">
        <w:trPr>
          <w:cnfStyle w:val="000000100000" w:firstRow="0" w:lastRow="0" w:firstColumn="0" w:lastColumn="0" w:oddVBand="0" w:evenVBand="0" w:oddHBand="1" w:evenHBand="0" w:firstRowFirstColumn="0" w:firstRowLastColumn="0" w:lastRowFirstColumn="0" w:lastRowLastColumn="0"/>
          <w:trHeight w:val="289"/>
        </w:trPr>
        <w:tc>
          <w:tcPr>
            <w:cnfStyle w:val="001000000000" w:firstRow="0" w:lastRow="0" w:firstColumn="1" w:lastColumn="0" w:oddVBand="0" w:evenVBand="0" w:oddHBand="0" w:evenHBand="0" w:firstRowFirstColumn="0" w:firstRowLastColumn="0" w:lastRowFirstColumn="0" w:lastRowLastColumn="0"/>
            <w:tcW w:w="2875" w:type="dxa"/>
            <w:vMerge/>
            <w:tcBorders>
              <w:left w:val="single" w:sz="4" w:space="0" w:color="auto"/>
              <w:bottom w:val="single" w:sz="2" w:space="0" w:color="666666" w:themeColor="text1" w:themeTint="99"/>
            </w:tcBorders>
            <w:noWrap/>
            <w:hideMark/>
          </w:tcPr>
          <w:p w14:paraId="1015F95C" w14:textId="70824A81" w:rsidR="008B4F0D" w:rsidRPr="008B4F0D" w:rsidRDefault="008B4F0D" w:rsidP="008B4F0D">
            <w:pPr>
              <w:rPr>
                <w:rFonts w:ascii="Aptos Narrow" w:eastAsia="Times New Roman" w:hAnsi="Aptos Narrow" w:cs="Times New Roman"/>
                <w:color w:val="000000"/>
                <w:sz w:val="22"/>
                <w:szCs w:val="22"/>
              </w:rPr>
            </w:pPr>
          </w:p>
        </w:tc>
        <w:tc>
          <w:tcPr>
            <w:tcW w:w="2794" w:type="dxa"/>
            <w:noWrap/>
            <w:hideMark/>
          </w:tcPr>
          <w:p w14:paraId="360BFBA4" w14:textId="77777777" w:rsidR="008B4F0D" w:rsidRPr="008B4F0D" w:rsidRDefault="008B4F0D" w:rsidP="008B4F0D">
            <w:pP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sz w:val="22"/>
                <w:szCs w:val="22"/>
              </w:rPr>
            </w:pPr>
            <w:r w:rsidRPr="008B4F0D">
              <w:rPr>
                <w:rFonts w:ascii="Aptos Narrow" w:eastAsia="Times New Roman" w:hAnsi="Aptos Narrow" w:cs="Times New Roman"/>
                <w:color w:val="000000"/>
                <w:sz w:val="22"/>
                <w:szCs w:val="22"/>
              </w:rPr>
              <w:t>Documentation</w:t>
            </w:r>
          </w:p>
        </w:tc>
        <w:tc>
          <w:tcPr>
            <w:tcW w:w="1026" w:type="dxa"/>
            <w:noWrap/>
            <w:hideMark/>
          </w:tcPr>
          <w:p w14:paraId="04C1856B" w14:textId="77777777" w:rsidR="008B4F0D" w:rsidRPr="008B4F0D" w:rsidRDefault="008B4F0D" w:rsidP="008B4F0D">
            <w:pPr>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sz w:val="22"/>
                <w:szCs w:val="22"/>
              </w:rPr>
            </w:pPr>
            <w:r w:rsidRPr="008B4F0D">
              <w:rPr>
                <w:rFonts w:ascii="Aptos Narrow" w:eastAsia="Times New Roman" w:hAnsi="Aptos Narrow" w:cs="Times New Roman"/>
                <w:color w:val="000000"/>
                <w:sz w:val="22"/>
                <w:szCs w:val="22"/>
              </w:rPr>
              <w:t>40</w:t>
            </w:r>
          </w:p>
        </w:tc>
        <w:tc>
          <w:tcPr>
            <w:tcW w:w="2928" w:type="dxa"/>
            <w:tcBorders>
              <w:right w:val="single" w:sz="4" w:space="0" w:color="auto"/>
            </w:tcBorders>
            <w:noWrap/>
            <w:hideMark/>
          </w:tcPr>
          <w:p w14:paraId="0F280E40" w14:textId="77777777" w:rsidR="008B4F0D" w:rsidRPr="008B4F0D" w:rsidRDefault="008B4F0D" w:rsidP="008B4F0D">
            <w:pPr>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sz w:val="22"/>
                <w:szCs w:val="22"/>
              </w:rPr>
            </w:pPr>
            <w:r w:rsidRPr="008B4F0D">
              <w:rPr>
                <w:rFonts w:ascii="Aptos Narrow" w:eastAsia="Times New Roman" w:hAnsi="Aptos Narrow" w:cs="Times New Roman"/>
                <w:color w:val="000000"/>
                <w:sz w:val="22"/>
                <w:szCs w:val="22"/>
              </w:rPr>
              <w:t>1</w:t>
            </w:r>
          </w:p>
        </w:tc>
      </w:tr>
      <w:tr w:rsidR="0038431D" w:rsidRPr="008B4F0D" w14:paraId="51CAA7CA" w14:textId="77777777" w:rsidTr="0038431D">
        <w:trPr>
          <w:trHeight w:val="289"/>
        </w:trPr>
        <w:tc>
          <w:tcPr>
            <w:cnfStyle w:val="001000000000" w:firstRow="0" w:lastRow="0" w:firstColumn="1" w:lastColumn="0" w:oddVBand="0" w:evenVBand="0" w:oddHBand="0" w:evenHBand="0" w:firstRowFirstColumn="0" w:firstRowLastColumn="0" w:lastRowFirstColumn="0" w:lastRowLastColumn="0"/>
            <w:tcW w:w="2875" w:type="dxa"/>
            <w:vMerge w:val="restart"/>
            <w:tcBorders>
              <w:left w:val="single" w:sz="4" w:space="0" w:color="auto"/>
            </w:tcBorders>
            <w:shd w:val="clear" w:color="auto" w:fill="D1D1D1" w:themeFill="background2" w:themeFillShade="E6"/>
            <w:noWrap/>
            <w:hideMark/>
          </w:tcPr>
          <w:p w14:paraId="3B7B4779" w14:textId="02C36FB7" w:rsidR="0038431D" w:rsidRPr="008B4F0D" w:rsidRDefault="0038431D" w:rsidP="0038431D">
            <w:pPr>
              <w:rPr>
                <w:rFonts w:ascii="Aptos Narrow" w:eastAsia="Times New Roman" w:hAnsi="Aptos Narrow" w:cs="Times New Roman"/>
                <w:b w:val="0"/>
                <w:bCs w:val="0"/>
                <w:color w:val="000000"/>
                <w:sz w:val="22"/>
                <w:szCs w:val="22"/>
              </w:rPr>
            </w:pPr>
            <w:r>
              <w:rPr>
                <w:rFonts w:ascii="Aptos Narrow" w:hAnsi="Aptos Narrow"/>
                <w:color w:val="000000"/>
                <w:sz w:val="22"/>
                <w:szCs w:val="22"/>
              </w:rPr>
              <w:t> Project Documentation</w:t>
            </w:r>
          </w:p>
          <w:p w14:paraId="2BD5B371" w14:textId="2E94D98F" w:rsidR="0038431D" w:rsidRPr="008B4F0D" w:rsidRDefault="0038431D" w:rsidP="0038431D">
            <w:pPr>
              <w:rPr>
                <w:rFonts w:ascii="Aptos Narrow" w:eastAsia="Times New Roman" w:hAnsi="Aptos Narrow" w:cs="Times New Roman"/>
                <w:color w:val="000000"/>
                <w:sz w:val="22"/>
                <w:szCs w:val="22"/>
              </w:rPr>
            </w:pPr>
          </w:p>
        </w:tc>
        <w:tc>
          <w:tcPr>
            <w:tcW w:w="2794" w:type="dxa"/>
            <w:noWrap/>
            <w:vAlign w:val="bottom"/>
            <w:hideMark/>
          </w:tcPr>
          <w:p w14:paraId="4051C8C6" w14:textId="4574EAC8" w:rsidR="0038431D" w:rsidRPr="008B4F0D" w:rsidRDefault="0038431D" w:rsidP="0038431D">
            <w:pP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2"/>
                <w:szCs w:val="22"/>
              </w:rPr>
            </w:pPr>
            <w:r>
              <w:rPr>
                <w:rFonts w:ascii="Aptos Narrow" w:hAnsi="Aptos Narrow"/>
                <w:color w:val="000000"/>
                <w:sz w:val="22"/>
                <w:szCs w:val="22"/>
              </w:rPr>
              <w:t>Budget</w:t>
            </w:r>
          </w:p>
        </w:tc>
        <w:tc>
          <w:tcPr>
            <w:tcW w:w="1026" w:type="dxa"/>
            <w:noWrap/>
            <w:vAlign w:val="bottom"/>
            <w:hideMark/>
          </w:tcPr>
          <w:p w14:paraId="1C901BCA" w14:textId="42C71C06" w:rsidR="0038431D" w:rsidRPr="008B4F0D" w:rsidRDefault="0038431D" w:rsidP="0038431D">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2"/>
                <w:szCs w:val="22"/>
              </w:rPr>
            </w:pPr>
            <w:r>
              <w:rPr>
                <w:rFonts w:ascii="Aptos Narrow" w:hAnsi="Aptos Narrow"/>
                <w:color w:val="000000"/>
                <w:sz w:val="22"/>
                <w:szCs w:val="22"/>
              </w:rPr>
              <w:t>10</w:t>
            </w:r>
          </w:p>
        </w:tc>
        <w:tc>
          <w:tcPr>
            <w:tcW w:w="2928" w:type="dxa"/>
            <w:tcBorders>
              <w:right w:val="single" w:sz="4" w:space="0" w:color="auto"/>
            </w:tcBorders>
            <w:noWrap/>
            <w:vAlign w:val="bottom"/>
            <w:hideMark/>
          </w:tcPr>
          <w:p w14:paraId="5F86CF46" w14:textId="4D9875F3" w:rsidR="0038431D" w:rsidRPr="008B4F0D" w:rsidRDefault="0038431D" w:rsidP="0038431D">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2"/>
                <w:szCs w:val="22"/>
              </w:rPr>
            </w:pPr>
            <w:r>
              <w:rPr>
                <w:rFonts w:ascii="Aptos Narrow" w:hAnsi="Aptos Narrow"/>
                <w:color w:val="000000"/>
                <w:sz w:val="22"/>
                <w:szCs w:val="22"/>
              </w:rPr>
              <w:t>0.25</w:t>
            </w:r>
          </w:p>
        </w:tc>
      </w:tr>
      <w:tr w:rsidR="0038431D" w:rsidRPr="008B4F0D" w14:paraId="40B19C19" w14:textId="77777777" w:rsidTr="006849F3">
        <w:trPr>
          <w:cnfStyle w:val="000000100000" w:firstRow="0" w:lastRow="0" w:firstColumn="0" w:lastColumn="0" w:oddVBand="0" w:evenVBand="0" w:oddHBand="1" w:evenHBand="0" w:firstRowFirstColumn="0" w:firstRowLastColumn="0" w:lastRowFirstColumn="0" w:lastRowLastColumn="0"/>
          <w:trHeight w:val="289"/>
        </w:trPr>
        <w:tc>
          <w:tcPr>
            <w:cnfStyle w:val="001000000000" w:firstRow="0" w:lastRow="0" w:firstColumn="1" w:lastColumn="0" w:oddVBand="0" w:evenVBand="0" w:oddHBand="0" w:evenHBand="0" w:firstRowFirstColumn="0" w:firstRowLastColumn="0" w:lastRowFirstColumn="0" w:lastRowLastColumn="0"/>
            <w:tcW w:w="2875" w:type="dxa"/>
            <w:vMerge/>
            <w:tcBorders>
              <w:left w:val="single" w:sz="4" w:space="0" w:color="auto"/>
            </w:tcBorders>
            <w:shd w:val="clear" w:color="auto" w:fill="D1D1D1" w:themeFill="background2" w:themeFillShade="E6"/>
            <w:noWrap/>
            <w:vAlign w:val="bottom"/>
            <w:hideMark/>
          </w:tcPr>
          <w:p w14:paraId="6693D7C8" w14:textId="797FF3EA" w:rsidR="0038431D" w:rsidRPr="008B4F0D" w:rsidRDefault="0038431D" w:rsidP="0038431D">
            <w:pPr>
              <w:rPr>
                <w:rFonts w:ascii="Aptos Narrow" w:eastAsia="Times New Roman" w:hAnsi="Aptos Narrow" w:cs="Times New Roman"/>
                <w:color w:val="000000"/>
                <w:sz w:val="22"/>
                <w:szCs w:val="22"/>
              </w:rPr>
            </w:pPr>
          </w:p>
        </w:tc>
        <w:tc>
          <w:tcPr>
            <w:tcW w:w="2794" w:type="dxa"/>
            <w:noWrap/>
            <w:vAlign w:val="bottom"/>
            <w:hideMark/>
          </w:tcPr>
          <w:p w14:paraId="50CA06F8" w14:textId="040E94A2" w:rsidR="0038431D" w:rsidRPr="008B4F0D" w:rsidRDefault="0038431D" w:rsidP="0038431D">
            <w:pP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sz w:val="22"/>
                <w:szCs w:val="22"/>
              </w:rPr>
            </w:pPr>
            <w:r>
              <w:rPr>
                <w:rFonts w:ascii="Aptos Narrow" w:hAnsi="Aptos Narrow"/>
                <w:color w:val="000000"/>
                <w:sz w:val="22"/>
                <w:szCs w:val="22"/>
              </w:rPr>
              <w:t>Display</w:t>
            </w:r>
          </w:p>
        </w:tc>
        <w:tc>
          <w:tcPr>
            <w:tcW w:w="1026" w:type="dxa"/>
            <w:noWrap/>
            <w:vAlign w:val="bottom"/>
            <w:hideMark/>
          </w:tcPr>
          <w:p w14:paraId="717A46D6" w14:textId="5309F1CF" w:rsidR="0038431D" w:rsidRPr="008B4F0D" w:rsidRDefault="0038431D" w:rsidP="0038431D">
            <w:pPr>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sz w:val="22"/>
                <w:szCs w:val="22"/>
              </w:rPr>
            </w:pPr>
            <w:r>
              <w:rPr>
                <w:rFonts w:ascii="Aptos Narrow" w:hAnsi="Aptos Narrow"/>
                <w:color w:val="000000"/>
                <w:sz w:val="22"/>
                <w:szCs w:val="22"/>
              </w:rPr>
              <w:t>20</w:t>
            </w:r>
          </w:p>
        </w:tc>
        <w:tc>
          <w:tcPr>
            <w:tcW w:w="2928" w:type="dxa"/>
            <w:tcBorders>
              <w:right w:val="single" w:sz="4" w:space="0" w:color="auto"/>
            </w:tcBorders>
            <w:noWrap/>
            <w:vAlign w:val="bottom"/>
            <w:hideMark/>
          </w:tcPr>
          <w:p w14:paraId="7AFC6B69" w14:textId="55CDCD90" w:rsidR="0038431D" w:rsidRPr="008B4F0D" w:rsidRDefault="0038431D" w:rsidP="0038431D">
            <w:pPr>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sz w:val="22"/>
                <w:szCs w:val="22"/>
              </w:rPr>
            </w:pPr>
            <w:r>
              <w:rPr>
                <w:rFonts w:ascii="Aptos Narrow" w:hAnsi="Aptos Narrow"/>
                <w:color w:val="000000"/>
                <w:sz w:val="22"/>
                <w:szCs w:val="22"/>
              </w:rPr>
              <w:t>0.5</w:t>
            </w:r>
          </w:p>
        </w:tc>
      </w:tr>
      <w:tr w:rsidR="0038431D" w:rsidRPr="008B4F0D" w14:paraId="39FB96D5" w14:textId="77777777" w:rsidTr="006849F3">
        <w:trPr>
          <w:trHeight w:val="289"/>
        </w:trPr>
        <w:tc>
          <w:tcPr>
            <w:cnfStyle w:val="001000000000" w:firstRow="0" w:lastRow="0" w:firstColumn="1" w:lastColumn="0" w:oddVBand="0" w:evenVBand="0" w:oddHBand="0" w:evenHBand="0" w:firstRowFirstColumn="0" w:firstRowLastColumn="0" w:lastRowFirstColumn="0" w:lastRowLastColumn="0"/>
            <w:tcW w:w="2875" w:type="dxa"/>
            <w:vMerge/>
            <w:tcBorders>
              <w:left w:val="single" w:sz="4" w:space="0" w:color="auto"/>
            </w:tcBorders>
            <w:shd w:val="clear" w:color="auto" w:fill="D1D1D1" w:themeFill="background2" w:themeFillShade="E6"/>
            <w:noWrap/>
            <w:vAlign w:val="bottom"/>
            <w:hideMark/>
          </w:tcPr>
          <w:p w14:paraId="78BE35C8" w14:textId="2FB66EF5" w:rsidR="0038431D" w:rsidRPr="008B4F0D" w:rsidRDefault="0038431D" w:rsidP="0038431D">
            <w:pPr>
              <w:rPr>
                <w:rFonts w:ascii="Aptos Narrow" w:eastAsia="Times New Roman" w:hAnsi="Aptos Narrow" w:cs="Times New Roman"/>
                <w:color w:val="000000"/>
                <w:sz w:val="22"/>
                <w:szCs w:val="22"/>
              </w:rPr>
            </w:pPr>
          </w:p>
        </w:tc>
        <w:tc>
          <w:tcPr>
            <w:tcW w:w="2794" w:type="dxa"/>
            <w:noWrap/>
            <w:vAlign w:val="bottom"/>
            <w:hideMark/>
          </w:tcPr>
          <w:p w14:paraId="34223D88" w14:textId="3B8C34EA" w:rsidR="0038431D" w:rsidRPr="008B4F0D" w:rsidRDefault="0038431D" w:rsidP="0038431D">
            <w:pP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2"/>
                <w:szCs w:val="22"/>
              </w:rPr>
            </w:pPr>
            <w:r>
              <w:rPr>
                <w:rFonts w:ascii="Aptos Narrow" w:hAnsi="Aptos Narrow"/>
                <w:color w:val="000000"/>
                <w:sz w:val="22"/>
                <w:szCs w:val="22"/>
              </w:rPr>
              <w:t>Standards</w:t>
            </w:r>
          </w:p>
        </w:tc>
        <w:tc>
          <w:tcPr>
            <w:tcW w:w="1026" w:type="dxa"/>
            <w:noWrap/>
            <w:vAlign w:val="bottom"/>
            <w:hideMark/>
          </w:tcPr>
          <w:p w14:paraId="209F5842" w14:textId="26855B1F" w:rsidR="0038431D" w:rsidRPr="008B4F0D" w:rsidRDefault="0038431D" w:rsidP="0038431D">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2"/>
                <w:szCs w:val="22"/>
              </w:rPr>
            </w:pPr>
            <w:r>
              <w:rPr>
                <w:rFonts w:ascii="Aptos Narrow" w:hAnsi="Aptos Narrow"/>
                <w:color w:val="000000"/>
                <w:sz w:val="22"/>
                <w:szCs w:val="22"/>
              </w:rPr>
              <w:t>10</w:t>
            </w:r>
          </w:p>
        </w:tc>
        <w:tc>
          <w:tcPr>
            <w:tcW w:w="2928" w:type="dxa"/>
            <w:tcBorders>
              <w:right w:val="single" w:sz="4" w:space="0" w:color="auto"/>
            </w:tcBorders>
            <w:noWrap/>
            <w:vAlign w:val="bottom"/>
            <w:hideMark/>
          </w:tcPr>
          <w:p w14:paraId="1C09AB41" w14:textId="1C2466EE" w:rsidR="0038431D" w:rsidRPr="008B4F0D" w:rsidRDefault="0038431D" w:rsidP="0038431D">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2"/>
                <w:szCs w:val="22"/>
              </w:rPr>
            </w:pPr>
            <w:r>
              <w:rPr>
                <w:rFonts w:ascii="Aptos Narrow" w:hAnsi="Aptos Narrow"/>
                <w:color w:val="000000"/>
                <w:sz w:val="22"/>
                <w:szCs w:val="22"/>
              </w:rPr>
              <w:t>0.25</w:t>
            </w:r>
          </w:p>
        </w:tc>
      </w:tr>
      <w:tr w:rsidR="0038431D" w:rsidRPr="008B4F0D" w14:paraId="03A6C3E2" w14:textId="77777777" w:rsidTr="006849F3">
        <w:trPr>
          <w:cnfStyle w:val="000000100000" w:firstRow="0" w:lastRow="0" w:firstColumn="0" w:lastColumn="0" w:oddVBand="0" w:evenVBand="0" w:oddHBand="1" w:evenHBand="0" w:firstRowFirstColumn="0" w:firstRowLastColumn="0" w:lastRowFirstColumn="0" w:lastRowLastColumn="0"/>
          <w:trHeight w:val="289"/>
        </w:trPr>
        <w:tc>
          <w:tcPr>
            <w:cnfStyle w:val="001000000000" w:firstRow="0" w:lastRow="0" w:firstColumn="1" w:lastColumn="0" w:oddVBand="0" w:evenVBand="0" w:oddHBand="0" w:evenHBand="0" w:firstRowFirstColumn="0" w:firstRowLastColumn="0" w:lastRowFirstColumn="0" w:lastRowLastColumn="0"/>
            <w:tcW w:w="2875" w:type="dxa"/>
            <w:vMerge/>
            <w:tcBorders>
              <w:left w:val="single" w:sz="4" w:space="0" w:color="auto"/>
            </w:tcBorders>
            <w:shd w:val="clear" w:color="auto" w:fill="D1D1D1" w:themeFill="background2" w:themeFillShade="E6"/>
            <w:noWrap/>
            <w:vAlign w:val="bottom"/>
            <w:hideMark/>
          </w:tcPr>
          <w:p w14:paraId="03D64864" w14:textId="50B0D858" w:rsidR="0038431D" w:rsidRPr="008B4F0D" w:rsidRDefault="0038431D" w:rsidP="0038431D">
            <w:pPr>
              <w:rPr>
                <w:rFonts w:ascii="Aptos Narrow" w:eastAsia="Times New Roman" w:hAnsi="Aptos Narrow" w:cs="Times New Roman"/>
                <w:color w:val="000000"/>
                <w:sz w:val="22"/>
                <w:szCs w:val="22"/>
              </w:rPr>
            </w:pPr>
          </w:p>
        </w:tc>
        <w:tc>
          <w:tcPr>
            <w:tcW w:w="2794" w:type="dxa"/>
            <w:noWrap/>
            <w:vAlign w:val="bottom"/>
            <w:hideMark/>
          </w:tcPr>
          <w:p w14:paraId="4EA3E417" w14:textId="2F1983BE" w:rsidR="0038431D" w:rsidRPr="008B4F0D" w:rsidRDefault="0038431D" w:rsidP="0038431D">
            <w:pP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sz w:val="22"/>
                <w:szCs w:val="22"/>
              </w:rPr>
            </w:pPr>
            <w:r>
              <w:rPr>
                <w:rFonts w:ascii="Aptos Narrow" w:hAnsi="Aptos Narrow"/>
                <w:color w:val="000000"/>
                <w:sz w:val="22"/>
                <w:szCs w:val="22"/>
              </w:rPr>
              <w:t>Ethics</w:t>
            </w:r>
          </w:p>
        </w:tc>
        <w:tc>
          <w:tcPr>
            <w:tcW w:w="1026" w:type="dxa"/>
            <w:noWrap/>
            <w:vAlign w:val="bottom"/>
            <w:hideMark/>
          </w:tcPr>
          <w:p w14:paraId="0072364D" w14:textId="2943D326" w:rsidR="0038431D" w:rsidRPr="008B4F0D" w:rsidRDefault="0038431D" w:rsidP="0038431D">
            <w:pPr>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sz w:val="22"/>
                <w:szCs w:val="22"/>
              </w:rPr>
            </w:pPr>
            <w:r>
              <w:rPr>
                <w:rFonts w:ascii="Aptos Narrow" w:hAnsi="Aptos Narrow"/>
                <w:color w:val="000000"/>
                <w:sz w:val="22"/>
                <w:szCs w:val="22"/>
              </w:rPr>
              <w:t>10</w:t>
            </w:r>
          </w:p>
        </w:tc>
        <w:tc>
          <w:tcPr>
            <w:tcW w:w="2928" w:type="dxa"/>
            <w:tcBorders>
              <w:right w:val="single" w:sz="4" w:space="0" w:color="auto"/>
            </w:tcBorders>
            <w:noWrap/>
            <w:vAlign w:val="bottom"/>
            <w:hideMark/>
          </w:tcPr>
          <w:p w14:paraId="3899E9B0" w14:textId="1494E342" w:rsidR="0038431D" w:rsidRPr="008B4F0D" w:rsidRDefault="0038431D" w:rsidP="0038431D">
            <w:pPr>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sz w:val="22"/>
                <w:szCs w:val="22"/>
              </w:rPr>
            </w:pPr>
            <w:r>
              <w:rPr>
                <w:rFonts w:ascii="Aptos Narrow" w:hAnsi="Aptos Narrow"/>
                <w:color w:val="000000"/>
                <w:sz w:val="22"/>
                <w:szCs w:val="22"/>
              </w:rPr>
              <w:t>0.25</w:t>
            </w:r>
          </w:p>
        </w:tc>
      </w:tr>
      <w:tr w:rsidR="0038431D" w:rsidRPr="008B4F0D" w14:paraId="2B6D3B48" w14:textId="77777777" w:rsidTr="006849F3">
        <w:trPr>
          <w:trHeight w:val="289"/>
        </w:trPr>
        <w:tc>
          <w:tcPr>
            <w:cnfStyle w:val="001000000000" w:firstRow="0" w:lastRow="0" w:firstColumn="1" w:lastColumn="0" w:oddVBand="0" w:evenVBand="0" w:oddHBand="0" w:evenHBand="0" w:firstRowFirstColumn="0" w:firstRowLastColumn="0" w:lastRowFirstColumn="0" w:lastRowLastColumn="0"/>
            <w:tcW w:w="2875" w:type="dxa"/>
            <w:vMerge/>
            <w:tcBorders>
              <w:left w:val="single" w:sz="4" w:space="0" w:color="auto"/>
            </w:tcBorders>
            <w:shd w:val="clear" w:color="auto" w:fill="D1D1D1" w:themeFill="background2" w:themeFillShade="E6"/>
            <w:noWrap/>
            <w:vAlign w:val="bottom"/>
            <w:hideMark/>
          </w:tcPr>
          <w:p w14:paraId="2FB563DC" w14:textId="338875AD" w:rsidR="0038431D" w:rsidRPr="008B4F0D" w:rsidRDefault="0038431D" w:rsidP="0038431D">
            <w:pPr>
              <w:rPr>
                <w:rFonts w:ascii="Aptos Narrow" w:eastAsia="Times New Roman" w:hAnsi="Aptos Narrow" w:cs="Times New Roman"/>
                <w:color w:val="000000"/>
                <w:sz w:val="22"/>
                <w:szCs w:val="22"/>
              </w:rPr>
            </w:pPr>
          </w:p>
        </w:tc>
        <w:tc>
          <w:tcPr>
            <w:tcW w:w="2794" w:type="dxa"/>
            <w:noWrap/>
            <w:vAlign w:val="bottom"/>
            <w:hideMark/>
          </w:tcPr>
          <w:p w14:paraId="5CC4AF95" w14:textId="376B6FA8" w:rsidR="0038431D" w:rsidRPr="008B4F0D" w:rsidRDefault="0038431D" w:rsidP="0038431D">
            <w:pP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2"/>
                <w:szCs w:val="22"/>
              </w:rPr>
            </w:pPr>
            <w:r>
              <w:rPr>
                <w:rFonts w:ascii="Aptos Narrow" w:hAnsi="Aptos Narrow"/>
                <w:color w:val="000000"/>
                <w:sz w:val="22"/>
                <w:szCs w:val="22"/>
              </w:rPr>
              <w:t>Completion Audit</w:t>
            </w:r>
          </w:p>
        </w:tc>
        <w:tc>
          <w:tcPr>
            <w:tcW w:w="1026" w:type="dxa"/>
            <w:noWrap/>
            <w:vAlign w:val="bottom"/>
            <w:hideMark/>
          </w:tcPr>
          <w:p w14:paraId="0090DDF8" w14:textId="420D133C" w:rsidR="0038431D" w:rsidRPr="008B4F0D" w:rsidRDefault="0038431D" w:rsidP="0038431D">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2"/>
                <w:szCs w:val="22"/>
              </w:rPr>
            </w:pPr>
            <w:r>
              <w:rPr>
                <w:rFonts w:ascii="Aptos Narrow" w:hAnsi="Aptos Narrow"/>
                <w:color w:val="000000"/>
                <w:sz w:val="22"/>
                <w:szCs w:val="22"/>
              </w:rPr>
              <w:t>10</w:t>
            </w:r>
          </w:p>
        </w:tc>
        <w:tc>
          <w:tcPr>
            <w:tcW w:w="2928" w:type="dxa"/>
            <w:tcBorders>
              <w:right w:val="single" w:sz="4" w:space="0" w:color="auto"/>
            </w:tcBorders>
            <w:noWrap/>
            <w:vAlign w:val="bottom"/>
            <w:hideMark/>
          </w:tcPr>
          <w:p w14:paraId="50A029B7" w14:textId="61E17285" w:rsidR="0038431D" w:rsidRPr="008B4F0D" w:rsidRDefault="0038431D" w:rsidP="0038431D">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2"/>
                <w:szCs w:val="22"/>
              </w:rPr>
            </w:pPr>
            <w:r>
              <w:rPr>
                <w:rFonts w:ascii="Aptos Narrow" w:hAnsi="Aptos Narrow"/>
                <w:color w:val="000000"/>
                <w:sz w:val="22"/>
                <w:szCs w:val="22"/>
              </w:rPr>
              <w:t>0.25</w:t>
            </w:r>
          </w:p>
        </w:tc>
      </w:tr>
      <w:tr w:rsidR="0038431D" w:rsidRPr="008B4F0D" w14:paraId="342FAA73" w14:textId="77777777" w:rsidTr="006849F3">
        <w:trPr>
          <w:cnfStyle w:val="000000100000" w:firstRow="0" w:lastRow="0" w:firstColumn="0" w:lastColumn="0" w:oddVBand="0" w:evenVBand="0" w:oddHBand="1" w:evenHBand="0" w:firstRowFirstColumn="0" w:firstRowLastColumn="0" w:lastRowFirstColumn="0" w:lastRowLastColumn="0"/>
          <w:trHeight w:val="289"/>
        </w:trPr>
        <w:tc>
          <w:tcPr>
            <w:cnfStyle w:val="001000000000" w:firstRow="0" w:lastRow="0" w:firstColumn="1" w:lastColumn="0" w:oddVBand="0" w:evenVBand="0" w:oddHBand="0" w:evenHBand="0" w:firstRowFirstColumn="0" w:firstRowLastColumn="0" w:lastRowFirstColumn="0" w:lastRowLastColumn="0"/>
            <w:tcW w:w="2875" w:type="dxa"/>
            <w:vMerge/>
            <w:tcBorders>
              <w:left w:val="single" w:sz="4" w:space="0" w:color="auto"/>
            </w:tcBorders>
            <w:shd w:val="clear" w:color="auto" w:fill="D1D1D1" w:themeFill="background2" w:themeFillShade="E6"/>
            <w:noWrap/>
            <w:vAlign w:val="bottom"/>
            <w:hideMark/>
          </w:tcPr>
          <w:p w14:paraId="18880A62" w14:textId="66106376" w:rsidR="0038431D" w:rsidRPr="008B4F0D" w:rsidRDefault="0038431D" w:rsidP="0038431D">
            <w:pPr>
              <w:rPr>
                <w:rFonts w:ascii="Aptos Narrow" w:eastAsia="Times New Roman" w:hAnsi="Aptos Narrow" w:cs="Times New Roman"/>
                <w:color w:val="000000"/>
                <w:sz w:val="22"/>
                <w:szCs w:val="22"/>
              </w:rPr>
            </w:pPr>
          </w:p>
        </w:tc>
        <w:tc>
          <w:tcPr>
            <w:tcW w:w="2794" w:type="dxa"/>
            <w:noWrap/>
            <w:vAlign w:val="bottom"/>
            <w:hideMark/>
          </w:tcPr>
          <w:p w14:paraId="3603012F" w14:textId="354AAC19" w:rsidR="0038431D" w:rsidRPr="008B4F0D" w:rsidRDefault="0038431D" w:rsidP="0038431D">
            <w:pP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sz w:val="22"/>
                <w:szCs w:val="22"/>
              </w:rPr>
            </w:pPr>
            <w:r>
              <w:rPr>
                <w:rFonts w:ascii="Aptos Narrow" w:hAnsi="Aptos Narrow"/>
                <w:color w:val="000000"/>
                <w:sz w:val="22"/>
                <w:szCs w:val="22"/>
              </w:rPr>
              <w:t>Final Presentation</w:t>
            </w:r>
          </w:p>
        </w:tc>
        <w:tc>
          <w:tcPr>
            <w:tcW w:w="1026" w:type="dxa"/>
            <w:noWrap/>
            <w:vAlign w:val="bottom"/>
            <w:hideMark/>
          </w:tcPr>
          <w:p w14:paraId="2C5128AA" w14:textId="3195A83B" w:rsidR="0038431D" w:rsidRPr="008B4F0D" w:rsidRDefault="0038431D" w:rsidP="0038431D">
            <w:pPr>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sz w:val="22"/>
                <w:szCs w:val="22"/>
              </w:rPr>
            </w:pPr>
            <w:r>
              <w:rPr>
                <w:rFonts w:ascii="Aptos Narrow" w:hAnsi="Aptos Narrow"/>
                <w:color w:val="000000"/>
                <w:sz w:val="22"/>
                <w:szCs w:val="22"/>
              </w:rPr>
              <w:t>20</w:t>
            </w:r>
          </w:p>
        </w:tc>
        <w:tc>
          <w:tcPr>
            <w:tcW w:w="2928" w:type="dxa"/>
            <w:tcBorders>
              <w:right w:val="single" w:sz="4" w:space="0" w:color="auto"/>
            </w:tcBorders>
            <w:noWrap/>
            <w:vAlign w:val="bottom"/>
            <w:hideMark/>
          </w:tcPr>
          <w:p w14:paraId="4091CB43" w14:textId="69A89390" w:rsidR="0038431D" w:rsidRPr="008B4F0D" w:rsidRDefault="0038431D" w:rsidP="0038431D">
            <w:pPr>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sz w:val="22"/>
                <w:szCs w:val="22"/>
              </w:rPr>
            </w:pPr>
            <w:r>
              <w:rPr>
                <w:rFonts w:ascii="Aptos Narrow" w:hAnsi="Aptos Narrow"/>
                <w:color w:val="000000"/>
                <w:sz w:val="22"/>
                <w:szCs w:val="22"/>
              </w:rPr>
              <w:t>0.5</w:t>
            </w:r>
          </w:p>
        </w:tc>
      </w:tr>
      <w:tr w:rsidR="0038431D" w:rsidRPr="008B4F0D" w14:paraId="2F4F2884" w14:textId="77777777" w:rsidTr="006849F3">
        <w:trPr>
          <w:trHeight w:val="289"/>
        </w:trPr>
        <w:tc>
          <w:tcPr>
            <w:cnfStyle w:val="001000000000" w:firstRow="0" w:lastRow="0" w:firstColumn="1" w:lastColumn="0" w:oddVBand="0" w:evenVBand="0" w:oddHBand="0" w:evenHBand="0" w:firstRowFirstColumn="0" w:firstRowLastColumn="0" w:lastRowFirstColumn="0" w:lastRowLastColumn="0"/>
            <w:tcW w:w="2875" w:type="dxa"/>
            <w:vMerge/>
            <w:tcBorders>
              <w:left w:val="single" w:sz="4" w:space="0" w:color="auto"/>
            </w:tcBorders>
            <w:shd w:val="clear" w:color="auto" w:fill="D1D1D1" w:themeFill="background2" w:themeFillShade="E6"/>
            <w:noWrap/>
            <w:vAlign w:val="bottom"/>
            <w:hideMark/>
          </w:tcPr>
          <w:p w14:paraId="23AAC0D7" w14:textId="2BC8808F" w:rsidR="0038431D" w:rsidRPr="008B4F0D" w:rsidRDefault="0038431D" w:rsidP="0038431D">
            <w:pPr>
              <w:rPr>
                <w:rFonts w:ascii="Aptos Narrow" w:eastAsia="Times New Roman" w:hAnsi="Aptos Narrow" w:cs="Times New Roman"/>
                <w:color w:val="000000"/>
                <w:sz w:val="22"/>
                <w:szCs w:val="22"/>
              </w:rPr>
            </w:pPr>
          </w:p>
        </w:tc>
        <w:tc>
          <w:tcPr>
            <w:tcW w:w="2794" w:type="dxa"/>
            <w:noWrap/>
            <w:vAlign w:val="bottom"/>
            <w:hideMark/>
          </w:tcPr>
          <w:p w14:paraId="68B4C162" w14:textId="2329FFB2" w:rsidR="0038431D" w:rsidRPr="008B4F0D" w:rsidRDefault="0038431D" w:rsidP="0038431D">
            <w:pP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2"/>
                <w:szCs w:val="22"/>
              </w:rPr>
            </w:pPr>
            <w:r>
              <w:rPr>
                <w:rFonts w:ascii="Aptos Narrow" w:hAnsi="Aptos Narrow"/>
                <w:color w:val="000000"/>
                <w:sz w:val="22"/>
                <w:szCs w:val="22"/>
              </w:rPr>
              <w:t>Formal Report</w:t>
            </w:r>
          </w:p>
        </w:tc>
        <w:tc>
          <w:tcPr>
            <w:tcW w:w="1026" w:type="dxa"/>
            <w:noWrap/>
            <w:vAlign w:val="bottom"/>
            <w:hideMark/>
          </w:tcPr>
          <w:p w14:paraId="796BBF2A" w14:textId="30C217E5" w:rsidR="0038431D" w:rsidRPr="008B4F0D" w:rsidRDefault="0038431D" w:rsidP="0038431D">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2"/>
                <w:szCs w:val="22"/>
              </w:rPr>
            </w:pPr>
            <w:r>
              <w:rPr>
                <w:rFonts w:ascii="Aptos Narrow" w:hAnsi="Aptos Narrow"/>
                <w:color w:val="000000"/>
                <w:sz w:val="22"/>
                <w:szCs w:val="22"/>
              </w:rPr>
              <w:t>40</w:t>
            </w:r>
          </w:p>
        </w:tc>
        <w:tc>
          <w:tcPr>
            <w:tcW w:w="2928" w:type="dxa"/>
            <w:tcBorders>
              <w:right w:val="single" w:sz="4" w:space="0" w:color="auto"/>
            </w:tcBorders>
            <w:noWrap/>
            <w:vAlign w:val="bottom"/>
            <w:hideMark/>
          </w:tcPr>
          <w:p w14:paraId="3591A40C" w14:textId="36FD5D92" w:rsidR="0038431D" w:rsidRPr="008B4F0D" w:rsidRDefault="0038431D" w:rsidP="0038431D">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2"/>
                <w:szCs w:val="22"/>
              </w:rPr>
            </w:pPr>
            <w:r>
              <w:rPr>
                <w:rFonts w:ascii="Aptos Narrow" w:hAnsi="Aptos Narrow"/>
                <w:color w:val="000000"/>
                <w:sz w:val="22"/>
                <w:szCs w:val="22"/>
              </w:rPr>
              <w:t>1</w:t>
            </w:r>
          </w:p>
        </w:tc>
      </w:tr>
      <w:tr w:rsidR="0038431D" w:rsidRPr="008B4F0D" w14:paraId="1BD69C60" w14:textId="77777777" w:rsidTr="006849F3">
        <w:trPr>
          <w:cnfStyle w:val="000000100000" w:firstRow="0" w:lastRow="0" w:firstColumn="0" w:lastColumn="0" w:oddVBand="0" w:evenVBand="0" w:oddHBand="1" w:evenHBand="0" w:firstRowFirstColumn="0" w:firstRowLastColumn="0" w:lastRowFirstColumn="0" w:lastRowLastColumn="0"/>
          <w:trHeight w:val="289"/>
        </w:trPr>
        <w:tc>
          <w:tcPr>
            <w:cnfStyle w:val="001000000000" w:firstRow="0" w:lastRow="0" w:firstColumn="1" w:lastColumn="0" w:oddVBand="0" w:evenVBand="0" w:oddHBand="0" w:evenHBand="0" w:firstRowFirstColumn="0" w:firstRowLastColumn="0" w:lastRowFirstColumn="0" w:lastRowLastColumn="0"/>
            <w:tcW w:w="2875" w:type="dxa"/>
            <w:vMerge/>
            <w:tcBorders>
              <w:left w:val="single" w:sz="4" w:space="0" w:color="auto"/>
            </w:tcBorders>
            <w:shd w:val="clear" w:color="auto" w:fill="D1D1D1" w:themeFill="background2" w:themeFillShade="E6"/>
            <w:noWrap/>
            <w:vAlign w:val="bottom"/>
            <w:hideMark/>
          </w:tcPr>
          <w:p w14:paraId="0AD226B9" w14:textId="326DC81A" w:rsidR="0038431D" w:rsidRPr="008B4F0D" w:rsidRDefault="0038431D" w:rsidP="0038431D">
            <w:pPr>
              <w:rPr>
                <w:rFonts w:ascii="Aptos Narrow" w:eastAsia="Times New Roman" w:hAnsi="Aptos Narrow" w:cs="Times New Roman"/>
                <w:color w:val="000000"/>
                <w:sz w:val="22"/>
                <w:szCs w:val="22"/>
              </w:rPr>
            </w:pPr>
          </w:p>
        </w:tc>
        <w:tc>
          <w:tcPr>
            <w:tcW w:w="2794" w:type="dxa"/>
            <w:noWrap/>
            <w:vAlign w:val="bottom"/>
            <w:hideMark/>
          </w:tcPr>
          <w:p w14:paraId="3B2447B9" w14:textId="68ADD1E5" w:rsidR="0038431D" w:rsidRPr="008B4F0D" w:rsidRDefault="0038431D" w:rsidP="0038431D">
            <w:pP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sz w:val="22"/>
                <w:szCs w:val="22"/>
              </w:rPr>
            </w:pPr>
            <w:r>
              <w:rPr>
                <w:rFonts w:ascii="Aptos Narrow" w:hAnsi="Aptos Narrow"/>
                <w:color w:val="000000"/>
                <w:sz w:val="22"/>
                <w:szCs w:val="22"/>
              </w:rPr>
              <w:t>Gantt Chart</w:t>
            </w:r>
          </w:p>
        </w:tc>
        <w:tc>
          <w:tcPr>
            <w:tcW w:w="1026" w:type="dxa"/>
            <w:noWrap/>
            <w:vAlign w:val="bottom"/>
            <w:hideMark/>
          </w:tcPr>
          <w:p w14:paraId="79E046BD" w14:textId="736082A3" w:rsidR="0038431D" w:rsidRPr="008B4F0D" w:rsidRDefault="0038431D" w:rsidP="0038431D">
            <w:pPr>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sz w:val="22"/>
                <w:szCs w:val="22"/>
              </w:rPr>
            </w:pPr>
            <w:r>
              <w:rPr>
                <w:rFonts w:ascii="Aptos Narrow" w:hAnsi="Aptos Narrow"/>
                <w:color w:val="000000"/>
                <w:sz w:val="22"/>
                <w:szCs w:val="22"/>
              </w:rPr>
              <w:t>5</w:t>
            </w:r>
          </w:p>
        </w:tc>
        <w:tc>
          <w:tcPr>
            <w:tcW w:w="2928" w:type="dxa"/>
            <w:tcBorders>
              <w:right w:val="single" w:sz="4" w:space="0" w:color="auto"/>
            </w:tcBorders>
            <w:noWrap/>
            <w:vAlign w:val="bottom"/>
            <w:hideMark/>
          </w:tcPr>
          <w:p w14:paraId="2C06CC41" w14:textId="59E00E69" w:rsidR="0038431D" w:rsidRPr="008B4F0D" w:rsidRDefault="0038431D" w:rsidP="0038431D">
            <w:pPr>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sz w:val="22"/>
                <w:szCs w:val="22"/>
              </w:rPr>
            </w:pPr>
            <w:r>
              <w:rPr>
                <w:rFonts w:ascii="Aptos Narrow" w:hAnsi="Aptos Narrow"/>
                <w:color w:val="000000"/>
                <w:sz w:val="22"/>
                <w:szCs w:val="22"/>
              </w:rPr>
              <w:t>0.125</w:t>
            </w:r>
          </w:p>
        </w:tc>
      </w:tr>
      <w:tr w:rsidR="0038431D" w:rsidRPr="008B4F0D" w14:paraId="20B8C84A" w14:textId="77777777" w:rsidTr="006849F3">
        <w:trPr>
          <w:trHeight w:val="289"/>
        </w:trPr>
        <w:tc>
          <w:tcPr>
            <w:cnfStyle w:val="001000000000" w:firstRow="0" w:lastRow="0" w:firstColumn="1" w:lastColumn="0" w:oddVBand="0" w:evenVBand="0" w:oddHBand="0" w:evenHBand="0" w:firstRowFirstColumn="0" w:firstRowLastColumn="0" w:lastRowFirstColumn="0" w:lastRowLastColumn="0"/>
            <w:tcW w:w="2875" w:type="dxa"/>
            <w:vMerge/>
            <w:tcBorders>
              <w:left w:val="single" w:sz="4" w:space="0" w:color="auto"/>
            </w:tcBorders>
            <w:shd w:val="clear" w:color="auto" w:fill="D1D1D1" w:themeFill="background2" w:themeFillShade="E6"/>
            <w:noWrap/>
            <w:vAlign w:val="bottom"/>
            <w:hideMark/>
          </w:tcPr>
          <w:p w14:paraId="1339E2A6" w14:textId="0547F0A8" w:rsidR="0038431D" w:rsidRPr="008B4F0D" w:rsidRDefault="0038431D" w:rsidP="0038431D">
            <w:pPr>
              <w:rPr>
                <w:rFonts w:ascii="Aptos Narrow" w:eastAsia="Times New Roman" w:hAnsi="Aptos Narrow" w:cs="Times New Roman"/>
                <w:color w:val="000000"/>
                <w:sz w:val="22"/>
                <w:szCs w:val="22"/>
              </w:rPr>
            </w:pPr>
          </w:p>
        </w:tc>
        <w:tc>
          <w:tcPr>
            <w:tcW w:w="2794" w:type="dxa"/>
            <w:noWrap/>
            <w:vAlign w:val="bottom"/>
            <w:hideMark/>
          </w:tcPr>
          <w:p w14:paraId="2EB8B0A1" w14:textId="2DE48A19" w:rsidR="0038431D" w:rsidRPr="008B4F0D" w:rsidRDefault="0038431D" w:rsidP="0038431D">
            <w:pP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2"/>
                <w:szCs w:val="22"/>
              </w:rPr>
            </w:pPr>
            <w:r>
              <w:rPr>
                <w:rFonts w:ascii="Aptos Narrow" w:hAnsi="Aptos Narrow"/>
                <w:color w:val="000000"/>
                <w:sz w:val="22"/>
                <w:szCs w:val="22"/>
              </w:rPr>
              <w:t>Progress Presentation</w:t>
            </w:r>
          </w:p>
        </w:tc>
        <w:tc>
          <w:tcPr>
            <w:tcW w:w="1026" w:type="dxa"/>
            <w:noWrap/>
            <w:vAlign w:val="bottom"/>
            <w:hideMark/>
          </w:tcPr>
          <w:p w14:paraId="7E5CDE69" w14:textId="1FCBF964" w:rsidR="0038431D" w:rsidRPr="008B4F0D" w:rsidRDefault="0038431D" w:rsidP="0038431D">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2"/>
                <w:szCs w:val="22"/>
              </w:rPr>
            </w:pPr>
            <w:r>
              <w:rPr>
                <w:rFonts w:ascii="Aptos Narrow" w:hAnsi="Aptos Narrow"/>
                <w:color w:val="000000"/>
                <w:sz w:val="22"/>
                <w:szCs w:val="22"/>
              </w:rPr>
              <w:t>5</w:t>
            </w:r>
          </w:p>
        </w:tc>
        <w:tc>
          <w:tcPr>
            <w:tcW w:w="2928" w:type="dxa"/>
            <w:tcBorders>
              <w:right w:val="single" w:sz="4" w:space="0" w:color="auto"/>
            </w:tcBorders>
            <w:noWrap/>
            <w:vAlign w:val="bottom"/>
            <w:hideMark/>
          </w:tcPr>
          <w:p w14:paraId="4BCD5EC0" w14:textId="6712AEC7" w:rsidR="0038431D" w:rsidRPr="008B4F0D" w:rsidRDefault="0038431D" w:rsidP="0038431D">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2"/>
                <w:szCs w:val="22"/>
              </w:rPr>
            </w:pPr>
            <w:r>
              <w:rPr>
                <w:rFonts w:ascii="Aptos Narrow" w:hAnsi="Aptos Narrow"/>
                <w:color w:val="000000"/>
                <w:sz w:val="22"/>
                <w:szCs w:val="22"/>
              </w:rPr>
              <w:t>0.125</w:t>
            </w:r>
          </w:p>
        </w:tc>
      </w:tr>
      <w:tr w:rsidR="0038431D" w:rsidRPr="008B4F0D" w14:paraId="19CF9853" w14:textId="77777777" w:rsidTr="006849F3">
        <w:trPr>
          <w:cnfStyle w:val="000000100000" w:firstRow="0" w:lastRow="0" w:firstColumn="0" w:lastColumn="0" w:oddVBand="0" w:evenVBand="0" w:oddHBand="1" w:evenHBand="0" w:firstRowFirstColumn="0" w:firstRowLastColumn="0" w:lastRowFirstColumn="0" w:lastRowLastColumn="0"/>
          <w:trHeight w:val="289"/>
        </w:trPr>
        <w:tc>
          <w:tcPr>
            <w:cnfStyle w:val="001000000000" w:firstRow="0" w:lastRow="0" w:firstColumn="1" w:lastColumn="0" w:oddVBand="0" w:evenVBand="0" w:oddHBand="0" w:evenHBand="0" w:firstRowFirstColumn="0" w:firstRowLastColumn="0" w:lastRowFirstColumn="0" w:lastRowLastColumn="0"/>
            <w:tcW w:w="2875" w:type="dxa"/>
            <w:vMerge/>
            <w:tcBorders>
              <w:left w:val="single" w:sz="4" w:space="0" w:color="auto"/>
            </w:tcBorders>
            <w:shd w:val="clear" w:color="auto" w:fill="D1D1D1" w:themeFill="background2" w:themeFillShade="E6"/>
            <w:noWrap/>
            <w:vAlign w:val="bottom"/>
            <w:hideMark/>
          </w:tcPr>
          <w:p w14:paraId="6BE87EDF" w14:textId="3778C32E" w:rsidR="0038431D" w:rsidRPr="008B4F0D" w:rsidRDefault="0038431D" w:rsidP="0038431D">
            <w:pPr>
              <w:rPr>
                <w:rFonts w:ascii="Aptos Narrow" w:eastAsia="Times New Roman" w:hAnsi="Aptos Narrow" w:cs="Times New Roman"/>
                <w:color w:val="000000"/>
                <w:sz w:val="22"/>
                <w:szCs w:val="22"/>
              </w:rPr>
            </w:pPr>
          </w:p>
        </w:tc>
        <w:tc>
          <w:tcPr>
            <w:tcW w:w="2794" w:type="dxa"/>
            <w:noWrap/>
            <w:vAlign w:val="bottom"/>
            <w:hideMark/>
          </w:tcPr>
          <w:p w14:paraId="51580F7F" w14:textId="2ED6C90D" w:rsidR="0038431D" w:rsidRPr="008B4F0D" w:rsidRDefault="0038431D" w:rsidP="0038431D">
            <w:pP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sz w:val="22"/>
                <w:szCs w:val="22"/>
              </w:rPr>
            </w:pPr>
            <w:r>
              <w:rPr>
                <w:rFonts w:ascii="Aptos Narrow" w:hAnsi="Aptos Narrow"/>
                <w:color w:val="000000"/>
                <w:sz w:val="22"/>
                <w:szCs w:val="22"/>
              </w:rPr>
              <w:t>Progress Report</w:t>
            </w:r>
          </w:p>
        </w:tc>
        <w:tc>
          <w:tcPr>
            <w:tcW w:w="1026" w:type="dxa"/>
            <w:noWrap/>
            <w:vAlign w:val="bottom"/>
            <w:hideMark/>
          </w:tcPr>
          <w:p w14:paraId="3A5756ED" w14:textId="6FF90852" w:rsidR="0038431D" w:rsidRPr="008B4F0D" w:rsidRDefault="0038431D" w:rsidP="0038431D">
            <w:pPr>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sz w:val="22"/>
                <w:szCs w:val="22"/>
              </w:rPr>
            </w:pPr>
            <w:r>
              <w:rPr>
                <w:rFonts w:ascii="Aptos Narrow" w:hAnsi="Aptos Narrow"/>
                <w:color w:val="000000"/>
                <w:sz w:val="22"/>
                <w:szCs w:val="22"/>
              </w:rPr>
              <w:t>20</w:t>
            </w:r>
          </w:p>
        </w:tc>
        <w:tc>
          <w:tcPr>
            <w:tcW w:w="2928" w:type="dxa"/>
            <w:tcBorders>
              <w:right w:val="single" w:sz="4" w:space="0" w:color="auto"/>
            </w:tcBorders>
            <w:noWrap/>
            <w:vAlign w:val="bottom"/>
            <w:hideMark/>
          </w:tcPr>
          <w:p w14:paraId="43AE8921" w14:textId="70012D7E" w:rsidR="0038431D" w:rsidRPr="008B4F0D" w:rsidRDefault="0038431D" w:rsidP="0038431D">
            <w:pPr>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sz w:val="22"/>
                <w:szCs w:val="22"/>
              </w:rPr>
            </w:pPr>
            <w:r>
              <w:rPr>
                <w:rFonts w:ascii="Aptos Narrow" w:hAnsi="Aptos Narrow"/>
                <w:color w:val="000000"/>
                <w:sz w:val="22"/>
                <w:szCs w:val="22"/>
              </w:rPr>
              <w:t>0.5</w:t>
            </w:r>
          </w:p>
        </w:tc>
      </w:tr>
      <w:tr w:rsidR="0038431D" w:rsidRPr="008B4F0D" w14:paraId="3CEADBEA" w14:textId="77777777" w:rsidTr="006849F3">
        <w:trPr>
          <w:trHeight w:val="289"/>
        </w:trPr>
        <w:tc>
          <w:tcPr>
            <w:cnfStyle w:val="001000000000" w:firstRow="0" w:lastRow="0" w:firstColumn="1" w:lastColumn="0" w:oddVBand="0" w:evenVBand="0" w:oddHBand="0" w:evenHBand="0" w:firstRowFirstColumn="0" w:firstRowLastColumn="0" w:lastRowFirstColumn="0" w:lastRowLastColumn="0"/>
            <w:tcW w:w="2875" w:type="dxa"/>
            <w:vMerge/>
            <w:tcBorders>
              <w:left w:val="single" w:sz="4" w:space="0" w:color="auto"/>
            </w:tcBorders>
            <w:shd w:val="clear" w:color="auto" w:fill="D1D1D1" w:themeFill="background2" w:themeFillShade="E6"/>
            <w:noWrap/>
            <w:vAlign w:val="bottom"/>
            <w:hideMark/>
          </w:tcPr>
          <w:p w14:paraId="4C1359C1" w14:textId="66BF0A5D" w:rsidR="0038431D" w:rsidRPr="008B4F0D" w:rsidRDefault="0038431D" w:rsidP="0038431D">
            <w:pPr>
              <w:rPr>
                <w:rFonts w:ascii="Aptos Narrow" w:eastAsia="Times New Roman" w:hAnsi="Aptos Narrow" w:cs="Times New Roman"/>
                <w:color w:val="000000"/>
                <w:sz w:val="22"/>
                <w:szCs w:val="22"/>
              </w:rPr>
            </w:pPr>
          </w:p>
        </w:tc>
        <w:tc>
          <w:tcPr>
            <w:tcW w:w="2794" w:type="dxa"/>
            <w:noWrap/>
            <w:vAlign w:val="bottom"/>
            <w:hideMark/>
          </w:tcPr>
          <w:p w14:paraId="1D672465" w14:textId="0E259CD5" w:rsidR="0038431D" w:rsidRPr="008B4F0D" w:rsidRDefault="0038431D" w:rsidP="0038431D">
            <w:pP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2"/>
                <w:szCs w:val="22"/>
              </w:rPr>
            </w:pPr>
            <w:r>
              <w:rPr>
                <w:rFonts w:ascii="Aptos Narrow" w:hAnsi="Aptos Narrow"/>
                <w:color w:val="000000"/>
                <w:sz w:val="22"/>
                <w:szCs w:val="22"/>
              </w:rPr>
              <w:t>Proposal</w:t>
            </w:r>
          </w:p>
        </w:tc>
        <w:tc>
          <w:tcPr>
            <w:tcW w:w="1026" w:type="dxa"/>
            <w:noWrap/>
            <w:vAlign w:val="bottom"/>
            <w:hideMark/>
          </w:tcPr>
          <w:p w14:paraId="18EC0405" w14:textId="5CBE6E69" w:rsidR="0038431D" w:rsidRPr="008B4F0D" w:rsidRDefault="0038431D" w:rsidP="0038431D">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2"/>
                <w:szCs w:val="22"/>
              </w:rPr>
            </w:pPr>
            <w:r>
              <w:rPr>
                <w:rFonts w:ascii="Aptos Narrow" w:hAnsi="Aptos Narrow"/>
                <w:color w:val="000000"/>
                <w:sz w:val="22"/>
                <w:szCs w:val="22"/>
              </w:rPr>
              <w:t>20</w:t>
            </w:r>
          </w:p>
        </w:tc>
        <w:tc>
          <w:tcPr>
            <w:tcW w:w="2928" w:type="dxa"/>
            <w:tcBorders>
              <w:right w:val="single" w:sz="4" w:space="0" w:color="auto"/>
            </w:tcBorders>
            <w:noWrap/>
            <w:vAlign w:val="bottom"/>
            <w:hideMark/>
          </w:tcPr>
          <w:p w14:paraId="3162F8AD" w14:textId="30F68B7B" w:rsidR="0038431D" w:rsidRPr="008B4F0D" w:rsidRDefault="0038431D" w:rsidP="0038431D">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2"/>
                <w:szCs w:val="22"/>
              </w:rPr>
            </w:pPr>
            <w:r>
              <w:rPr>
                <w:rFonts w:ascii="Aptos Narrow" w:hAnsi="Aptos Narrow"/>
                <w:color w:val="000000"/>
                <w:sz w:val="22"/>
                <w:szCs w:val="22"/>
              </w:rPr>
              <w:t>0.5</w:t>
            </w:r>
          </w:p>
        </w:tc>
      </w:tr>
      <w:tr w:rsidR="0038431D" w:rsidRPr="008B4F0D" w14:paraId="532DB267" w14:textId="77777777" w:rsidTr="006849F3">
        <w:trPr>
          <w:cnfStyle w:val="000000100000" w:firstRow="0" w:lastRow="0" w:firstColumn="0" w:lastColumn="0" w:oddVBand="0" w:evenVBand="0" w:oddHBand="1" w:evenHBand="0" w:firstRowFirstColumn="0" w:firstRowLastColumn="0" w:lastRowFirstColumn="0" w:lastRowLastColumn="0"/>
          <w:trHeight w:val="289"/>
        </w:trPr>
        <w:tc>
          <w:tcPr>
            <w:cnfStyle w:val="001000000000" w:firstRow="0" w:lastRow="0" w:firstColumn="1" w:lastColumn="0" w:oddVBand="0" w:evenVBand="0" w:oddHBand="0" w:evenHBand="0" w:firstRowFirstColumn="0" w:firstRowLastColumn="0" w:lastRowFirstColumn="0" w:lastRowLastColumn="0"/>
            <w:tcW w:w="2875" w:type="dxa"/>
            <w:vMerge/>
            <w:tcBorders>
              <w:left w:val="single" w:sz="4" w:space="0" w:color="auto"/>
            </w:tcBorders>
            <w:shd w:val="clear" w:color="auto" w:fill="D1D1D1" w:themeFill="background2" w:themeFillShade="E6"/>
            <w:noWrap/>
            <w:vAlign w:val="bottom"/>
            <w:hideMark/>
          </w:tcPr>
          <w:p w14:paraId="19037C66" w14:textId="75DB8D50" w:rsidR="0038431D" w:rsidRPr="008B4F0D" w:rsidRDefault="0038431D" w:rsidP="0038431D">
            <w:pPr>
              <w:rPr>
                <w:rFonts w:ascii="Aptos Narrow" w:eastAsia="Times New Roman" w:hAnsi="Aptos Narrow" w:cs="Times New Roman"/>
                <w:color w:val="000000"/>
                <w:sz w:val="22"/>
                <w:szCs w:val="22"/>
              </w:rPr>
            </w:pPr>
          </w:p>
        </w:tc>
        <w:tc>
          <w:tcPr>
            <w:tcW w:w="2794" w:type="dxa"/>
            <w:noWrap/>
            <w:vAlign w:val="bottom"/>
            <w:hideMark/>
          </w:tcPr>
          <w:p w14:paraId="35C8071C" w14:textId="07C64E67" w:rsidR="0038431D" w:rsidRPr="008B4F0D" w:rsidRDefault="0038431D" w:rsidP="0038431D">
            <w:pP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sz w:val="22"/>
                <w:szCs w:val="22"/>
              </w:rPr>
            </w:pPr>
            <w:r>
              <w:rPr>
                <w:rFonts w:ascii="Aptos Narrow" w:hAnsi="Aptos Narrow"/>
                <w:color w:val="000000"/>
                <w:sz w:val="22"/>
                <w:szCs w:val="22"/>
              </w:rPr>
              <w:t>Proposal Presentation</w:t>
            </w:r>
          </w:p>
        </w:tc>
        <w:tc>
          <w:tcPr>
            <w:tcW w:w="1026" w:type="dxa"/>
            <w:noWrap/>
            <w:vAlign w:val="bottom"/>
            <w:hideMark/>
          </w:tcPr>
          <w:p w14:paraId="55C57D89" w14:textId="57690798" w:rsidR="0038431D" w:rsidRPr="008B4F0D" w:rsidRDefault="0038431D" w:rsidP="0038431D">
            <w:pPr>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sz w:val="22"/>
                <w:szCs w:val="22"/>
              </w:rPr>
            </w:pPr>
            <w:r>
              <w:rPr>
                <w:rFonts w:ascii="Aptos Narrow" w:hAnsi="Aptos Narrow"/>
                <w:color w:val="000000"/>
                <w:sz w:val="22"/>
                <w:szCs w:val="22"/>
              </w:rPr>
              <w:t>10</w:t>
            </w:r>
          </w:p>
        </w:tc>
        <w:tc>
          <w:tcPr>
            <w:tcW w:w="2928" w:type="dxa"/>
            <w:tcBorders>
              <w:right w:val="single" w:sz="4" w:space="0" w:color="auto"/>
            </w:tcBorders>
            <w:noWrap/>
            <w:vAlign w:val="bottom"/>
            <w:hideMark/>
          </w:tcPr>
          <w:p w14:paraId="146DCBBC" w14:textId="256E2E49" w:rsidR="0038431D" w:rsidRPr="008B4F0D" w:rsidRDefault="0038431D" w:rsidP="0038431D">
            <w:pPr>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sz w:val="22"/>
                <w:szCs w:val="22"/>
              </w:rPr>
            </w:pPr>
            <w:r>
              <w:rPr>
                <w:rFonts w:ascii="Aptos Narrow" w:hAnsi="Aptos Narrow"/>
                <w:color w:val="000000"/>
                <w:sz w:val="22"/>
                <w:szCs w:val="22"/>
              </w:rPr>
              <w:t>0.25</w:t>
            </w:r>
          </w:p>
        </w:tc>
      </w:tr>
      <w:tr w:rsidR="0038431D" w:rsidRPr="008B4F0D" w14:paraId="286DEACD" w14:textId="77777777" w:rsidTr="006849F3">
        <w:trPr>
          <w:trHeight w:val="289"/>
        </w:trPr>
        <w:tc>
          <w:tcPr>
            <w:cnfStyle w:val="001000000000" w:firstRow="0" w:lastRow="0" w:firstColumn="1" w:lastColumn="0" w:oddVBand="0" w:evenVBand="0" w:oddHBand="0" w:evenHBand="0" w:firstRowFirstColumn="0" w:firstRowLastColumn="0" w:lastRowFirstColumn="0" w:lastRowLastColumn="0"/>
            <w:tcW w:w="2875" w:type="dxa"/>
            <w:vMerge/>
            <w:tcBorders>
              <w:left w:val="single" w:sz="4" w:space="0" w:color="auto"/>
            </w:tcBorders>
            <w:shd w:val="clear" w:color="auto" w:fill="D1D1D1" w:themeFill="background2" w:themeFillShade="E6"/>
            <w:noWrap/>
            <w:vAlign w:val="bottom"/>
            <w:hideMark/>
          </w:tcPr>
          <w:p w14:paraId="1B2201B9" w14:textId="41D2C0C7" w:rsidR="0038431D" w:rsidRPr="008B4F0D" w:rsidRDefault="0038431D" w:rsidP="0038431D">
            <w:pPr>
              <w:rPr>
                <w:rFonts w:ascii="Aptos Narrow" w:eastAsia="Times New Roman" w:hAnsi="Aptos Narrow" w:cs="Times New Roman"/>
                <w:color w:val="000000"/>
                <w:sz w:val="22"/>
                <w:szCs w:val="22"/>
              </w:rPr>
            </w:pPr>
          </w:p>
        </w:tc>
        <w:tc>
          <w:tcPr>
            <w:tcW w:w="2794" w:type="dxa"/>
            <w:noWrap/>
            <w:vAlign w:val="bottom"/>
            <w:hideMark/>
          </w:tcPr>
          <w:p w14:paraId="02A8C3B1" w14:textId="2DA19BB1" w:rsidR="0038431D" w:rsidRPr="008B4F0D" w:rsidRDefault="0038431D" w:rsidP="0038431D">
            <w:pP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2"/>
                <w:szCs w:val="22"/>
              </w:rPr>
            </w:pPr>
            <w:r>
              <w:rPr>
                <w:rFonts w:ascii="Aptos Narrow" w:hAnsi="Aptos Narrow"/>
                <w:color w:val="000000"/>
                <w:sz w:val="22"/>
                <w:szCs w:val="22"/>
              </w:rPr>
              <w:t>Risk Assessment</w:t>
            </w:r>
          </w:p>
        </w:tc>
        <w:tc>
          <w:tcPr>
            <w:tcW w:w="1026" w:type="dxa"/>
            <w:noWrap/>
            <w:vAlign w:val="bottom"/>
            <w:hideMark/>
          </w:tcPr>
          <w:p w14:paraId="1F681A98" w14:textId="15CFCDD6" w:rsidR="0038431D" w:rsidRPr="008B4F0D" w:rsidRDefault="0038431D" w:rsidP="0038431D">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2"/>
                <w:szCs w:val="22"/>
              </w:rPr>
            </w:pPr>
            <w:r>
              <w:rPr>
                <w:rFonts w:ascii="Aptos Narrow" w:hAnsi="Aptos Narrow"/>
                <w:color w:val="000000"/>
                <w:sz w:val="22"/>
                <w:szCs w:val="22"/>
              </w:rPr>
              <w:t>10</w:t>
            </w:r>
          </w:p>
        </w:tc>
        <w:tc>
          <w:tcPr>
            <w:tcW w:w="2928" w:type="dxa"/>
            <w:tcBorders>
              <w:right w:val="single" w:sz="4" w:space="0" w:color="auto"/>
            </w:tcBorders>
            <w:noWrap/>
            <w:vAlign w:val="bottom"/>
            <w:hideMark/>
          </w:tcPr>
          <w:p w14:paraId="77D10306" w14:textId="1CDB5EBC" w:rsidR="0038431D" w:rsidRPr="008B4F0D" w:rsidRDefault="0038431D" w:rsidP="0038431D">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2"/>
                <w:szCs w:val="22"/>
              </w:rPr>
            </w:pPr>
            <w:r>
              <w:rPr>
                <w:rFonts w:ascii="Aptos Narrow" w:hAnsi="Aptos Narrow"/>
                <w:color w:val="000000"/>
                <w:sz w:val="22"/>
                <w:szCs w:val="22"/>
              </w:rPr>
              <w:t>0.25</w:t>
            </w:r>
          </w:p>
        </w:tc>
      </w:tr>
      <w:tr w:rsidR="0038431D" w:rsidRPr="008B4F0D" w14:paraId="0F6F874E" w14:textId="77777777" w:rsidTr="006849F3">
        <w:trPr>
          <w:cnfStyle w:val="000000100000" w:firstRow="0" w:lastRow="0" w:firstColumn="0" w:lastColumn="0" w:oddVBand="0" w:evenVBand="0" w:oddHBand="1" w:evenHBand="0" w:firstRowFirstColumn="0" w:firstRowLastColumn="0" w:lastRowFirstColumn="0" w:lastRowLastColumn="0"/>
          <w:trHeight w:val="299"/>
        </w:trPr>
        <w:tc>
          <w:tcPr>
            <w:cnfStyle w:val="001000000000" w:firstRow="0" w:lastRow="0" w:firstColumn="1" w:lastColumn="0" w:oddVBand="0" w:evenVBand="0" w:oddHBand="0" w:evenHBand="0" w:firstRowFirstColumn="0" w:firstRowLastColumn="0" w:lastRowFirstColumn="0" w:lastRowLastColumn="0"/>
            <w:tcW w:w="2875" w:type="dxa"/>
            <w:vMerge/>
            <w:tcBorders>
              <w:left w:val="single" w:sz="4" w:space="0" w:color="auto"/>
              <w:bottom w:val="single" w:sz="4" w:space="0" w:color="auto"/>
            </w:tcBorders>
            <w:shd w:val="clear" w:color="auto" w:fill="D1D1D1" w:themeFill="background2" w:themeFillShade="E6"/>
            <w:noWrap/>
            <w:vAlign w:val="bottom"/>
            <w:hideMark/>
          </w:tcPr>
          <w:p w14:paraId="1BD58A6C" w14:textId="5F9CF639" w:rsidR="0038431D" w:rsidRPr="008B4F0D" w:rsidRDefault="0038431D" w:rsidP="0038431D">
            <w:pPr>
              <w:rPr>
                <w:rFonts w:ascii="Aptos Narrow" w:eastAsia="Times New Roman" w:hAnsi="Aptos Narrow" w:cs="Times New Roman"/>
                <w:color w:val="000000"/>
                <w:sz w:val="22"/>
                <w:szCs w:val="22"/>
              </w:rPr>
            </w:pPr>
          </w:p>
        </w:tc>
        <w:tc>
          <w:tcPr>
            <w:tcW w:w="2794" w:type="dxa"/>
            <w:tcBorders>
              <w:bottom w:val="single" w:sz="4" w:space="0" w:color="auto"/>
            </w:tcBorders>
            <w:noWrap/>
            <w:vAlign w:val="bottom"/>
            <w:hideMark/>
          </w:tcPr>
          <w:p w14:paraId="6A2C23CE" w14:textId="1B22D88C" w:rsidR="0038431D" w:rsidRPr="008B4F0D" w:rsidRDefault="0038431D" w:rsidP="0038431D">
            <w:pP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sz w:val="22"/>
                <w:szCs w:val="22"/>
              </w:rPr>
            </w:pPr>
            <w:r>
              <w:rPr>
                <w:rFonts w:ascii="Aptos Narrow" w:hAnsi="Aptos Narrow"/>
                <w:color w:val="000000"/>
                <w:sz w:val="22"/>
                <w:szCs w:val="22"/>
              </w:rPr>
              <w:t>Risk Audit</w:t>
            </w:r>
          </w:p>
        </w:tc>
        <w:tc>
          <w:tcPr>
            <w:tcW w:w="1026" w:type="dxa"/>
            <w:tcBorders>
              <w:bottom w:val="single" w:sz="4" w:space="0" w:color="auto"/>
            </w:tcBorders>
            <w:noWrap/>
            <w:vAlign w:val="bottom"/>
            <w:hideMark/>
          </w:tcPr>
          <w:p w14:paraId="3A66761F" w14:textId="29E8B5C8" w:rsidR="0038431D" w:rsidRPr="008B4F0D" w:rsidRDefault="0038431D" w:rsidP="0038431D">
            <w:pPr>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sz w:val="22"/>
                <w:szCs w:val="22"/>
              </w:rPr>
            </w:pPr>
            <w:r>
              <w:rPr>
                <w:rFonts w:ascii="Aptos Narrow" w:hAnsi="Aptos Narrow"/>
                <w:color w:val="000000"/>
                <w:sz w:val="22"/>
                <w:szCs w:val="22"/>
              </w:rPr>
              <w:t>10</w:t>
            </w:r>
          </w:p>
        </w:tc>
        <w:tc>
          <w:tcPr>
            <w:tcW w:w="2928" w:type="dxa"/>
            <w:tcBorders>
              <w:bottom w:val="single" w:sz="4" w:space="0" w:color="auto"/>
              <w:right w:val="single" w:sz="4" w:space="0" w:color="auto"/>
            </w:tcBorders>
            <w:noWrap/>
            <w:vAlign w:val="bottom"/>
            <w:hideMark/>
          </w:tcPr>
          <w:p w14:paraId="07CE4667" w14:textId="124E820C" w:rsidR="0038431D" w:rsidRPr="008B4F0D" w:rsidRDefault="0038431D" w:rsidP="0038431D">
            <w:pPr>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sz w:val="22"/>
                <w:szCs w:val="22"/>
              </w:rPr>
            </w:pPr>
            <w:r>
              <w:rPr>
                <w:rFonts w:ascii="Aptos Narrow" w:hAnsi="Aptos Narrow"/>
                <w:color w:val="000000"/>
                <w:sz w:val="22"/>
                <w:szCs w:val="22"/>
              </w:rPr>
              <w:t>0.25</w:t>
            </w:r>
          </w:p>
        </w:tc>
      </w:tr>
    </w:tbl>
    <w:p w14:paraId="4BCDAF3B" w14:textId="77777777" w:rsidR="008B4F0D" w:rsidRDefault="008B4F0D" w:rsidP="008F18FA"/>
    <w:tbl>
      <w:tblPr>
        <w:tblW w:w="6804" w:type="dxa"/>
        <w:tblInd w:w="2825" w:type="dxa"/>
        <w:tblLook w:val="04A0" w:firstRow="1" w:lastRow="0" w:firstColumn="1" w:lastColumn="0" w:noHBand="0" w:noVBand="1"/>
      </w:tblPr>
      <w:tblGrid>
        <w:gridCol w:w="2835"/>
        <w:gridCol w:w="993"/>
        <w:gridCol w:w="2976"/>
      </w:tblGrid>
      <w:tr w:rsidR="00EC1512" w:rsidRPr="00EC1512" w14:paraId="0581DD61" w14:textId="77777777" w:rsidTr="00EC1512">
        <w:trPr>
          <w:trHeight w:val="290"/>
        </w:trPr>
        <w:tc>
          <w:tcPr>
            <w:tcW w:w="2835" w:type="dxa"/>
            <w:tcBorders>
              <w:top w:val="single" w:sz="8" w:space="0" w:color="auto"/>
              <w:left w:val="single" w:sz="8" w:space="0" w:color="auto"/>
              <w:bottom w:val="single" w:sz="4" w:space="0" w:color="auto"/>
              <w:right w:val="single" w:sz="4" w:space="0" w:color="auto"/>
            </w:tcBorders>
            <w:shd w:val="clear" w:color="000000" w:fill="A6C9EC"/>
            <w:noWrap/>
            <w:vAlign w:val="bottom"/>
            <w:hideMark/>
          </w:tcPr>
          <w:p w14:paraId="3F31E7BF" w14:textId="7234A16B" w:rsidR="00EC1512" w:rsidRPr="00EC1512" w:rsidRDefault="00EC1512" w:rsidP="00EC1512">
            <w:pPr>
              <w:rPr>
                <w:rFonts w:ascii="Aptos Narrow" w:eastAsia="Times New Roman" w:hAnsi="Aptos Narrow" w:cs="Times New Roman"/>
                <w:b/>
                <w:bCs/>
                <w:color w:val="000000"/>
                <w:sz w:val="22"/>
                <w:szCs w:val="22"/>
              </w:rPr>
            </w:pPr>
            <w:r w:rsidRPr="00EC1512">
              <w:rPr>
                <w:rFonts w:ascii="Aptos Narrow" w:eastAsia="Times New Roman" w:hAnsi="Aptos Narrow" w:cs="Times New Roman"/>
                <w:b/>
                <w:bCs/>
                <w:color w:val="000000"/>
                <w:sz w:val="22"/>
                <w:szCs w:val="22"/>
              </w:rPr>
              <w:t>Total</w:t>
            </w:r>
          </w:p>
        </w:tc>
        <w:tc>
          <w:tcPr>
            <w:tcW w:w="993" w:type="dxa"/>
            <w:tcBorders>
              <w:top w:val="single" w:sz="8" w:space="0" w:color="auto"/>
              <w:left w:val="nil"/>
              <w:bottom w:val="single" w:sz="4" w:space="0" w:color="auto"/>
              <w:right w:val="single" w:sz="4" w:space="0" w:color="auto"/>
            </w:tcBorders>
            <w:shd w:val="clear" w:color="000000" w:fill="A6C9EC"/>
            <w:noWrap/>
            <w:vAlign w:val="bottom"/>
            <w:hideMark/>
          </w:tcPr>
          <w:p w14:paraId="789460ED" w14:textId="51830F0D" w:rsidR="00EC1512" w:rsidRPr="00EC1512" w:rsidRDefault="00EC1512" w:rsidP="00EC1512">
            <w:pPr>
              <w:jc w:val="right"/>
              <w:rPr>
                <w:rFonts w:ascii="Aptos Narrow" w:eastAsia="Times New Roman" w:hAnsi="Aptos Narrow" w:cs="Times New Roman"/>
                <w:color w:val="000000"/>
                <w:sz w:val="22"/>
                <w:szCs w:val="22"/>
              </w:rPr>
            </w:pPr>
            <w:r w:rsidRPr="00EC1512">
              <w:rPr>
                <w:rFonts w:ascii="Aptos Narrow" w:eastAsia="Times New Roman" w:hAnsi="Aptos Narrow" w:cs="Times New Roman"/>
                <w:color w:val="000000"/>
                <w:sz w:val="22"/>
                <w:szCs w:val="22"/>
              </w:rPr>
              <w:t>15</w:t>
            </w:r>
            <w:r w:rsidR="0038431D">
              <w:rPr>
                <w:rFonts w:ascii="Aptos Narrow" w:eastAsia="Times New Roman" w:hAnsi="Aptos Narrow" w:cs="Times New Roman"/>
                <w:color w:val="000000"/>
                <w:sz w:val="22"/>
                <w:szCs w:val="22"/>
              </w:rPr>
              <w:t>6</w:t>
            </w:r>
            <w:r w:rsidRPr="00EC1512">
              <w:rPr>
                <w:rFonts w:ascii="Aptos Narrow" w:eastAsia="Times New Roman" w:hAnsi="Aptos Narrow" w:cs="Times New Roman"/>
                <w:color w:val="000000"/>
                <w:sz w:val="22"/>
                <w:szCs w:val="22"/>
              </w:rPr>
              <w:t>0</w:t>
            </w:r>
          </w:p>
        </w:tc>
        <w:tc>
          <w:tcPr>
            <w:tcW w:w="2976" w:type="dxa"/>
            <w:tcBorders>
              <w:top w:val="single" w:sz="8" w:space="0" w:color="auto"/>
              <w:left w:val="nil"/>
              <w:bottom w:val="single" w:sz="4" w:space="0" w:color="auto"/>
              <w:right w:val="single" w:sz="8" w:space="0" w:color="auto"/>
            </w:tcBorders>
            <w:shd w:val="clear" w:color="000000" w:fill="A6C9EC"/>
            <w:noWrap/>
            <w:vAlign w:val="bottom"/>
            <w:hideMark/>
          </w:tcPr>
          <w:p w14:paraId="6F575C6E" w14:textId="76E9C4A9" w:rsidR="00EC1512" w:rsidRPr="00EC1512" w:rsidRDefault="00EC1512" w:rsidP="00EC1512">
            <w:pPr>
              <w:ind w:left="543"/>
              <w:jc w:val="right"/>
              <w:rPr>
                <w:rFonts w:ascii="Aptos Narrow" w:eastAsia="Times New Roman" w:hAnsi="Aptos Narrow" w:cs="Times New Roman"/>
                <w:color w:val="000000"/>
                <w:sz w:val="22"/>
                <w:szCs w:val="22"/>
              </w:rPr>
            </w:pPr>
            <w:r w:rsidRPr="00EC1512">
              <w:rPr>
                <w:rFonts w:ascii="Aptos Narrow" w:eastAsia="Times New Roman" w:hAnsi="Aptos Narrow" w:cs="Times New Roman"/>
                <w:color w:val="000000"/>
                <w:sz w:val="22"/>
                <w:szCs w:val="22"/>
              </w:rPr>
              <w:t>3</w:t>
            </w:r>
            <w:r w:rsidR="0038431D">
              <w:rPr>
                <w:rFonts w:ascii="Aptos Narrow" w:eastAsia="Times New Roman" w:hAnsi="Aptos Narrow" w:cs="Times New Roman"/>
                <w:color w:val="000000"/>
                <w:sz w:val="22"/>
                <w:szCs w:val="22"/>
              </w:rPr>
              <w:t>9</w:t>
            </w:r>
          </w:p>
        </w:tc>
      </w:tr>
      <w:tr w:rsidR="00EC1512" w:rsidRPr="00EC1512" w14:paraId="36DEEA0E" w14:textId="77777777" w:rsidTr="00EC1512">
        <w:trPr>
          <w:trHeight w:val="300"/>
        </w:trPr>
        <w:tc>
          <w:tcPr>
            <w:tcW w:w="2835" w:type="dxa"/>
            <w:tcBorders>
              <w:top w:val="nil"/>
              <w:left w:val="single" w:sz="8" w:space="0" w:color="auto"/>
              <w:bottom w:val="single" w:sz="8" w:space="0" w:color="auto"/>
              <w:right w:val="single" w:sz="4" w:space="0" w:color="auto"/>
            </w:tcBorders>
            <w:shd w:val="clear" w:color="000000" w:fill="A6C9EC"/>
            <w:noWrap/>
            <w:vAlign w:val="bottom"/>
            <w:hideMark/>
          </w:tcPr>
          <w:p w14:paraId="621677A0" w14:textId="77777777" w:rsidR="00EC1512" w:rsidRPr="00EC1512" w:rsidRDefault="00EC1512" w:rsidP="00EC1512">
            <w:pPr>
              <w:rPr>
                <w:rFonts w:ascii="Aptos Narrow" w:eastAsia="Times New Roman" w:hAnsi="Aptos Narrow" w:cs="Times New Roman"/>
                <w:b/>
                <w:bCs/>
                <w:color w:val="000000"/>
                <w:sz w:val="22"/>
                <w:szCs w:val="22"/>
              </w:rPr>
            </w:pPr>
            <w:r w:rsidRPr="00EC1512">
              <w:rPr>
                <w:rFonts w:ascii="Aptos Narrow" w:eastAsia="Times New Roman" w:hAnsi="Aptos Narrow" w:cs="Times New Roman"/>
                <w:b/>
                <w:bCs/>
                <w:color w:val="000000"/>
                <w:sz w:val="22"/>
                <w:szCs w:val="22"/>
              </w:rPr>
              <w:t>Total/Person</w:t>
            </w:r>
          </w:p>
        </w:tc>
        <w:tc>
          <w:tcPr>
            <w:tcW w:w="993" w:type="dxa"/>
            <w:tcBorders>
              <w:top w:val="nil"/>
              <w:left w:val="nil"/>
              <w:bottom w:val="single" w:sz="8" w:space="0" w:color="auto"/>
              <w:right w:val="single" w:sz="4" w:space="0" w:color="auto"/>
            </w:tcBorders>
            <w:shd w:val="clear" w:color="000000" w:fill="A6C9EC"/>
            <w:noWrap/>
            <w:vAlign w:val="bottom"/>
            <w:hideMark/>
          </w:tcPr>
          <w:p w14:paraId="12F82778" w14:textId="184AE061" w:rsidR="00EC1512" w:rsidRPr="00EC1512" w:rsidRDefault="00EC1512" w:rsidP="00EC1512">
            <w:pPr>
              <w:jc w:val="right"/>
              <w:rPr>
                <w:rFonts w:ascii="Aptos Narrow" w:eastAsia="Times New Roman" w:hAnsi="Aptos Narrow" w:cs="Times New Roman"/>
                <w:color w:val="000000"/>
                <w:sz w:val="22"/>
                <w:szCs w:val="22"/>
              </w:rPr>
            </w:pPr>
            <w:r w:rsidRPr="00EC1512">
              <w:rPr>
                <w:rFonts w:ascii="Aptos Narrow" w:eastAsia="Times New Roman" w:hAnsi="Aptos Narrow" w:cs="Times New Roman"/>
                <w:color w:val="000000"/>
                <w:sz w:val="22"/>
                <w:szCs w:val="22"/>
              </w:rPr>
              <w:t>5</w:t>
            </w:r>
            <w:r w:rsidR="0038431D">
              <w:rPr>
                <w:rFonts w:ascii="Aptos Narrow" w:eastAsia="Times New Roman" w:hAnsi="Aptos Narrow" w:cs="Times New Roman"/>
                <w:color w:val="000000"/>
                <w:sz w:val="22"/>
                <w:szCs w:val="22"/>
              </w:rPr>
              <w:t>2</w:t>
            </w:r>
            <w:r w:rsidRPr="00EC1512">
              <w:rPr>
                <w:rFonts w:ascii="Aptos Narrow" w:eastAsia="Times New Roman" w:hAnsi="Aptos Narrow" w:cs="Times New Roman"/>
                <w:color w:val="000000"/>
                <w:sz w:val="22"/>
                <w:szCs w:val="22"/>
              </w:rPr>
              <w:t>0</w:t>
            </w:r>
          </w:p>
        </w:tc>
        <w:tc>
          <w:tcPr>
            <w:tcW w:w="2976" w:type="dxa"/>
            <w:tcBorders>
              <w:top w:val="nil"/>
              <w:left w:val="nil"/>
              <w:bottom w:val="single" w:sz="8" w:space="0" w:color="auto"/>
              <w:right w:val="single" w:sz="8" w:space="0" w:color="auto"/>
            </w:tcBorders>
            <w:shd w:val="clear" w:color="000000" w:fill="A6C9EC"/>
            <w:noWrap/>
            <w:vAlign w:val="bottom"/>
            <w:hideMark/>
          </w:tcPr>
          <w:p w14:paraId="550EE11D" w14:textId="108B5F92" w:rsidR="00EC1512" w:rsidRPr="00EC1512" w:rsidRDefault="0038431D" w:rsidP="0038431D">
            <w:pPr>
              <w:jc w:val="right"/>
              <w:rPr>
                <w:rFonts w:ascii="Aptos Narrow" w:eastAsia="Times New Roman" w:hAnsi="Aptos Narrow" w:cs="Times New Roman"/>
                <w:color w:val="000000"/>
                <w:sz w:val="22"/>
                <w:szCs w:val="22"/>
              </w:rPr>
            </w:pPr>
            <w:r>
              <w:rPr>
                <w:rFonts w:ascii="Aptos Narrow" w:eastAsia="Times New Roman" w:hAnsi="Aptos Narrow" w:cs="Times New Roman"/>
                <w:color w:val="000000"/>
                <w:sz w:val="22"/>
                <w:szCs w:val="22"/>
              </w:rPr>
              <w:t xml:space="preserve">13  </w:t>
            </w:r>
          </w:p>
        </w:tc>
      </w:tr>
    </w:tbl>
    <w:p w14:paraId="2106D0F8" w14:textId="77777777" w:rsidR="00EC1512" w:rsidRDefault="00EC1512" w:rsidP="008F18FA"/>
    <w:p w14:paraId="1929AC07" w14:textId="0D89D255" w:rsidR="008B4F0D" w:rsidRDefault="0044279E" w:rsidP="0098482A">
      <w:pPr>
        <w:pStyle w:val="Heading3"/>
      </w:pPr>
      <w:r>
        <w:t>Parts</w:t>
      </w:r>
    </w:p>
    <w:p w14:paraId="7B56B4F5" w14:textId="06D7196B" w:rsidR="0098482A" w:rsidRPr="0098482A" w:rsidRDefault="009608E2" w:rsidP="0098482A">
      <w:r>
        <w:t>All parts</w:t>
      </w:r>
      <w:r w:rsidR="004472E9">
        <w:t xml:space="preserve"> chosen in our hardware design </w:t>
      </w:r>
      <w:r>
        <w:t xml:space="preserve">have </w:t>
      </w:r>
      <w:r w:rsidR="004472E9">
        <w:t>been thoroughly and thoughtfully researched</w:t>
      </w:r>
      <w:r>
        <w:t xml:space="preserve">. </w:t>
      </w:r>
      <w:r w:rsidR="004472E9">
        <w:t>Our</w:t>
      </w:r>
      <w:r>
        <w:t xml:space="preserve"> main considerations when choosing each component were efficiency, availability, cost</w:t>
      </w:r>
      <w:r w:rsidR="00064A2E">
        <w:t xml:space="preserve">, </w:t>
      </w:r>
      <w:r>
        <w:t>and</w:t>
      </w:r>
      <w:r w:rsidR="004472E9">
        <w:t xml:space="preserve"> ease of design.</w:t>
      </w:r>
    </w:p>
    <w:p w14:paraId="297C45DF" w14:textId="7EE00D1D" w:rsidR="00FD4DA7" w:rsidRDefault="00FD4DA7" w:rsidP="00FD4DA7">
      <w:pPr>
        <w:pStyle w:val="Caption"/>
        <w:keepNext/>
      </w:pPr>
      <w:r>
        <w:t xml:space="preserve">Table </w:t>
      </w:r>
      <w:fldSimple w:instr=" SEQ Table \* ARABIC ">
        <w:r>
          <w:rPr>
            <w:noProof/>
          </w:rPr>
          <w:t>3</w:t>
        </w:r>
      </w:fldSimple>
      <w:r>
        <w:t>: Monetary costs of parts required for the prototyping stage. The subtotal is based on the assumption that 3 versions of the PCB will be ordered, with 5 PCBs manufactured per revision.</w:t>
      </w:r>
    </w:p>
    <w:tbl>
      <w:tblPr>
        <w:tblStyle w:val="GridTable2"/>
        <w:tblW w:w="9562" w:type="dxa"/>
        <w:tblLook w:val="04A0" w:firstRow="1" w:lastRow="0" w:firstColumn="1" w:lastColumn="0" w:noHBand="0" w:noVBand="1"/>
      </w:tblPr>
      <w:tblGrid>
        <w:gridCol w:w="2217"/>
        <w:gridCol w:w="2430"/>
        <w:gridCol w:w="1524"/>
        <w:gridCol w:w="1144"/>
        <w:gridCol w:w="1256"/>
        <w:gridCol w:w="991"/>
      </w:tblGrid>
      <w:tr w:rsidR="00EC1512" w:rsidRPr="00EC1512" w14:paraId="5D67BFAD" w14:textId="77777777" w:rsidTr="00EC1512">
        <w:trPr>
          <w:cnfStyle w:val="100000000000" w:firstRow="1" w:lastRow="0" w:firstColumn="0" w:lastColumn="0" w:oddVBand="0" w:evenVBand="0" w:oddHBand="0"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2217" w:type="dxa"/>
            <w:tcBorders>
              <w:top w:val="single" w:sz="4" w:space="0" w:color="auto"/>
              <w:left w:val="single" w:sz="4" w:space="0" w:color="auto"/>
            </w:tcBorders>
            <w:noWrap/>
            <w:hideMark/>
          </w:tcPr>
          <w:p w14:paraId="7F1D05EF" w14:textId="77777777" w:rsidR="00EC1512" w:rsidRPr="00EC1512" w:rsidRDefault="00EC1512" w:rsidP="00EC1512">
            <w:pPr>
              <w:rPr>
                <w:rFonts w:ascii="Aptos Narrow" w:eastAsia="Times New Roman" w:hAnsi="Aptos Narrow" w:cs="Times New Roman"/>
                <w:color w:val="000000"/>
                <w:sz w:val="22"/>
                <w:szCs w:val="22"/>
              </w:rPr>
            </w:pPr>
            <w:r w:rsidRPr="00EC1512">
              <w:rPr>
                <w:rFonts w:ascii="Aptos Narrow" w:eastAsia="Times New Roman" w:hAnsi="Aptos Narrow" w:cs="Times New Roman"/>
                <w:color w:val="000000"/>
                <w:sz w:val="22"/>
                <w:szCs w:val="22"/>
              </w:rPr>
              <w:t>Component</w:t>
            </w:r>
          </w:p>
        </w:tc>
        <w:tc>
          <w:tcPr>
            <w:tcW w:w="2430" w:type="dxa"/>
            <w:tcBorders>
              <w:top w:val="single" w:sz="4" w:space="0" w:color="auto"/>
            </w:tcBorders>
            <w:noWrap/>
            <w:hideMark/>
          </w:tcPr>
          <w:p w14:paraId="17799CDC" w14:textId="77777777" w:rsidR="00EC1512" w:rsidRPr="00EC1512" w:rsidRDefault="00EC1512" w:rsidP="00EC1512">
            <w:pPr>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2"/>
                <w:szCs w:val="22"/>
              </w:rPr>
            </w:pPr>
            <w:r w:rsidRPr="00EC1512">
              <w:rPr>
                <w:rFonts w:ascii="Aptos Narrow" w:eastAsia="Times New Roman" w:hAnsi="Aptos Narrow" w:cs="Times New Roman"/>
                <w:color w:val="000000"/>
                <w:sz w:val="22"/>
                <w:szCs w:val="22"/>
              </w:rPr>
              <w:t>Description</w:t>
            </w:r>
          </w:p>
        </w:tc>
        <w:tc>
          <w:tcPr>
            <w:tcW w:w="1524" w:type="dxa"/>
            <w:tcBorders>
              <w:top w:val="single" w:sz="4" w:space="0" w:color="auto"/>
            </w:tcBorders>
            <w:noWrap/>
            <w:hideMark/>
          </w:tcPr>
          <w:p w14:paraId="2F83614A" w14:textId="77777777" w:rsidR="00EC1512" w:rsidRPr="00EC1512" w:rsidRDefault="00EC1512" w:rsidP="00EC1512">
            <w:pPr>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2"/>
                <w:szCs w:val="22"/>
              </w:rPr>
            </w:pPr>
            <w:r w:rsidRPr="00EC1512">
              <w:rPr>
                <w:rFonts w:ascii="Aptos Narrow" w:eastAsia="Times New Roman" w:hAnsi="Aptos Narrow" w:cs="Times New Roman"/>
                <w:color w:val="000000"/>
                <w:sz w:val="22"/>
                <w:szCs w:val="22"/>
              </w:rPr>
              <w:t>Unit Cost</w:t>
            </w:r>
          </w:p>
        </w:tc>
        <w:tc>
          <w:tcPr>
            <w:tcW w:w="1144" w:type="dxa"/>
            <w:tcBorders>
              <w:top w:val="single" w:sz="4" w:space="0" w:color="auto"/>
            </w:tcBorders>
            <w:noWrap/>
            <w:hideMark/>
          </w:tcPr>
          <w:p w14:paraId="5E3824A7" w14:textId="77777777" w:rsidR="00EC1512" w:rsidRPr="00EC1512" w:rsidRDefault="00EC1512" w:rsidP="00EC1512">
            <w:pPr>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2"/>
                <w:szCs w:val="22"/>
              </w:rPr>
            </w:pPr>
            <w:r w:rsidRPr="00EC1512">
              <w:rPr>
                <w:rFonts w:ascii="Aptos Narrow" w:eastAsia="Times New Roman" w:hAnsi="Aptos Narrow" w:cs="Times New Roman"/>
                <w:color w:val="000000"/>
                <w:sz w:val="22"/>
                <w:szCs w:val="22"/>
              </w:rPr>
              <w:t>Qty/Board</w:t>
            </w:r>
          </w:p>
        </w:tc>
        <w:tc>
          <w:tcPr>
            <w:tcW w:w="1256" w:type="dxa"/>
            <w:tcBorders>
              <w:top w:val="single" w:sz="4" w:space="0" w:color="auto"/>
            </w:tcBorders>
            <w:noWrap/>
            <w:hideMark/>
          </w:tcPr>
          <w:p w14:paraId="2AE31387" w14:textId="77777777" w:rsidR="00EC1512" w:rsidRPr="00EC1512" w:rsidRDefault="00EC1512" w:rsidP="00EC1512">
            <w:pPr>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2"/>
                <w:szCs w:val="22"/>
              </w:rPr>
            </w:pPr>
            <w:r w:rsidRPr="00EC1512">
              <w:rPr>
                <w:rFonts w:ascii="Aptos Narrow" w:eastAsia="Times New Roman" w:hAnsi="Aptos Narrow" w:cs="Times New Roman"/>
                <w:color w:val="000000"/>
                <w:sz w:val="22"/>
                <w:szCs w:val="22"/>
              </w:rPr>
              <w:t>Cost/Board</w:t>
            </w:r>
          </w:p>
        </w:tc>
        <w:tc>
          <w:tcPr>
            <w:tcW w:w="991" w:type="dxa"/>
            <w:tcBorders>
              <w:top w:val="single" w:sz="4" w:space="0" w:color="auto"/>
              <w:right w:val="single" w:sz="4" w:space="0" w:color="auto"/>
            </w:tcBorders>
            <w:noWrap/>
            <w:hideMark/>
          </w:tcPr>
          <w:p w14:paraId="6470FB5B" w14:textId="77777777" w:rsidR="00EC1512" w:rsidRPr="00EC1512" w:rsidRDefault="00EC1512" w:rsidP="00EC1512">
            <w:pPr>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2"/>
                <w:szCs w:val="22"/>
              </w:rPr>
            </w:pPr>
            <w:r w:rsidRPr="00EC1512">
              <w:rPr>
                <w:rFonts w:ascii="Aptos Narrow" w:eastAsia="Times New Roman" w:hAnsi="Aptos Narrow" w:cs="Times New Roman"/>
                <w:color w:val="000000"/>
                <w:sz w:val="22"/>
                <w:szCs w:val="22"/>
              </w:rPr>
              <w:t>Subtotal</w:t>
            </w:r>
          </w:p>
        </w:tc>
      </w:tr>
      <w:tr w:rsidR="00EC1512" w:rsidRPr="00EC1512" w14:paraId="04C3FCB4" w14:textId="77777777" w:rsidTr="00EC1512">
        <w:trPr>
          <w:cnfStyle w:val="000000100000" w:firstRow="0" w:lastRow="0" w:firstColumn="0" w:lastColumn="0" w:oddVBand="0" w:evenVBand="0" w:oddHBand="1"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9562" w:type="dxa"/>
            <w:gridSpan w:val="6"/>
            <w:tcBorders>
              <w:left w:val="single" w:sz="4" w:space="0" w:color="auto"/>
              <w:right w:val="single" w:sz="4" w:space="0" w:color="auto"/>
            </w:tcBorders>
            <w:noWrap/>
            <w:hideMark/>
          </w:tcPr>
          <w:p w14:paraId="2D5A8599" w14:textId="79FA8F0E" w:rsidR="00EC1512" w:rsidRPr="00EC1512" w:rsidRDefault="00EC1512" w:rsidP="00EC1512">
            <w:pPr>
              <w:jc w:val="center"/>
              <w:rPr>
                <w:rFonts w:ascii="Aptos Narrow" w:eastAsia="Times New Roman" w:hAnsi="Aptos Narrow" w:cs="Times New Roman"/>
                <w:color w:val="000000"/>
                <w:sz w:val="22"/>
                <w:szCs w:val="22"/>
              </w:rPr>
            </w:pPr>
            <w:r w:rsidRPr="00EC1512">
              <w:rPr>
                <w:rFonts w:ascii="Aptos Narrow" w:eastAsia="Times New Roman" w:hAnsi="Aptos Narrow" w:cs="Times New Roman"/>
                <w:color w:val="000000"/>
                <w:sz w:val="22"/>
                <w:szCs w:val="22"/>
              </w:rPr>
              <w:t>Specialty Parts</w:t>
            </w:r>
          </w:p>
        </w:tc>
      </w:tr>
      <w:tr w:rsidR="00EC1512" w:rsidRPr="00EC1512" w14:paraId="4D886C16" w14:textId="77777777" w:rsidTr="00EC1512">
        <w:trPr>
          <w:trHeight w:val="291"/>
        </w:trPr>
        <w:tc>
          <w:tcPr>
            <w:cnfStyle w:val="001000000000" w:firstRow="0" w:lastRow="0" w:firstColumn="1" w:lastColumn="0" w:oddVBand="0" w:evenVBand="0" w:oddHBand="0" w:evenHBand="0" w:firstRowFirstColumn="0" w:firstRowLastColumn="0" w:lastRowFirstColumn="0" w:lastRowLastColumn="0"/>
            <w:tcW w:w="2217" w:type="dxa"/>
            <w:tcBorders>
              <w:left w:val="single" w:sz="4" w:space="0" w:color="auto"/>
            </w:tcBorders>
            <w:noWrap/>
            <w:hideMark/>
          </w:tcPr>
          <w:p w14:paraId="6DC228C1" w14:textId="77777777" w:rsidR="00EC1512" w:rsidRPr="00EC1512" w:rsidRDefault="00EC1512" w:rsidP="00EC1512">
            <w:pPr>
              <w:rPr>
                <w:rFonts w:ascii="Aptos Narrow" w:eastAsia="Times New Roman" w:hAnsi="Aptos Narrow" w:cs="Times New Roman"/>
                <w:color w:val="000000"/>
                <w:sz w:val="22"/>
                <w:szCs w:val="22"/>
              </w:rPr>
            </w:pPr>
            <w:r w:rsidRPr="00EC1512">
              <w:rPr>
                <w:rFonts w:ascii="Aptos Narrow" w:eastAsia="Times New Roman" w:hAnsi="Aptos Narrow" w:cs="Times New Roman"/>
                <w:color w:val="000000"/>
                <w:sz w:val="22"/>
                <w:szCs w:val="22"/>
              </w:rPr>
              <w:t>ESP32-S3-MINI-1-N8</w:t>
            </w:r>
          </w:p>
        </w:tc>
        <w:tc>
          <w:tcPr>
            <w:tcW w:w="2430" w:type="dxa"/>
            <w:noWrap/>
            <w:hideMark/>
          </w:tcPr>
          <w:p w14:paraId="4CA26A20" w14:textId="77777777" w:rsidR="00EC1512" w:rsidRPr="00EC1512" w:rsidRDefault="00EC1512" w:rsidP="00EC1512">
            <w:pP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2"/>
                <w:szCs w:val="22"/>
              </w:rPr>
            </w:pPr>
            <w:r w:rsidRPr="00EC1512">
              <w:rPr>
                <w:rFonts w:ascii="Aptos Narrow" w:eastAsia="Times New Roman" w:hAnsi="Aptos Narrow" w:cs="Times New Roman"/>
                <w:color w:val="000000"/>
                <w:sz w:val="22"/>
                <w:szCs w:val="22"/>
              </w:rPr>
              <w:t>Microprocessor SoC &amp; Wi-Fi module</w:t>
            </w:r>
          </w:p>
        </w:tc>
        <w:tc>
          <w:tcPr>
            <w:tcW w:w="1524" w:type="dxa"/>
            <w:noWrap/>
            <w:hideMark/>
          </w:tcPr>
          <w:p w14:paraId="0DCE2AC4" w14:textId="77777777" w:rsidR="00EC1512" w:rsidRPr="00EC1512" w:rsidRDefault="00EC1512" w:rsidP="00EC1512">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2"/>
                <w:szCs w:val="22"/>
              </w:rPr>
            </w:pPr>
            <w:r w:rsidRPr="00EC1512">
              <w:rPr>
                <w:rFonts w:ascii="Aptos Narrow" w:eastAsia="Times New Roman" w:hAnsi="Aptos Narrow" w:cs="Times New Roman"/>
                <w:color w:val="000000"/>
                <w:sz w:val="22"/>
                <w:szCs w:val="22"/>
              </w:rPr>
              <w:t>$4.00</w:t>
            </w:r>
          </w:p>
        </w:tc>
        <w:tc>
          <w:tcPr>
            <w:tcW w:w="1144" w:type="dxa"/>
            <w:noWrap/>
            <w:hideMark/>
          </w:tcPr>
          <w:p w14:paraId="394B4C36" w14:textId="77777777" w:rsidR="00EC1512" w:rsidRPr="00EC1512" w:rsidRDefault="00EC1512" w:rsidP="00EC1512">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2"/>
                <w:szCs w:val="22"/>
              </w:rPr>
            </w:pPr>
            <w:r w:rsidRPr="00EC1512">
              <w:rPr>
                <w:rFonts w:ascii="Aptos Narrow" w:eastAsia="Times New Roman" w:hAnsi="Aptos Narrow" w:cs="Times New Roman"/>
                <w:color w:val="000000"/>
                <w:sz w:val="22"/>
                <w:szCs w:val="22"/>
              </w:rPr>
              <w:t>1</w:t>
            </w:r>
          </w:p>
        </w:tc>
        <w:tc>
          <w:tcPr>
            <w:tcW w:w="1256" w:type="dxa"/>
            <w:noWrap/>
            <w:hideMark/>
          </w:tcPr>
          <w:p w14:paraId="18B79780" w14:textId="77777777" w:rsidR="00EC1512" w:rsidRPr="00EC1512" w:rsidRDefault="00EC1512" w:rsidP="00EC1512">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2"/>
                <w:szCs w:val="22"/>
              </w:rPr>
            </w:pPr>
            <w:r w:rsidRPr="00EC1512">
              <w:rPr>
                <w:rFonts w:ascii="Aptos Narrow" w:eastAsia="Times New Roman" w:hAnsi="Aptos Narrow" w:cs="Times New Roman"/>
                <w:color w:val="000000"/>
                <w:sz w:val="22"/>
                <w:szCs w:val="22"/>
              </w:rPr>
              <w:t>$4.00</w:t>
            </w:r>
          </w:p>
        </w:tc>
        <w:tc>
          <w:tcPr>
            <w:tcW w:w="991" w:type="dxa"/>
            <w:tcBorders>
              <w:right w:val="single" w:sz="4" w:space="0" w:color="auto"/>
            </w:tcBorders>
            <w:noWrap/>
            <w:hideMark/>
          </w:tcPr>
          <w:p w14:paraId="563BC1D8" w14:textId="77777777" w:rsidR="00EC1512" w:rsidRPr="00EC1512" w:rsidRDefault="00EC1512" w:rsidP="00EC1512">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2"/>
                <w:szCs w:val="22"/>
              </w:rPr>
            </w:pPr>
            <w:r w:rsidRPr="00EC1512">
              <w:rPr>
                <w:rFonts w:ascii="Aptos Narrow" w:eastAsia="Times New Roman" w:hAnsi="Aptos Narrow" w:cs="Times New Roman"/>
                <w:color w:val="000000"/>
                <w:sz w:val="22"/>
                <w:szCs w:val="22"/>
              </w:rPr>
              <w:t>$60.00</w:t>
            </w:r>
          </w:p>
        </w:tc>
      </w:tr>
      <w:tr w:rsidR="00EC1512" w:rsidRPr="00EC1512" w14:paraId="21A52FC9" w14:textId="77777777" w:rsidTr="00EC1512">
        <w:trPr>
          <w:cnfStyle w:val="000000100000" w:firstRow="0" w:lastRow="0" w:firstColumn="0" w:lastColumn="0" w:oddVBand="0" w:evenVBand="0" w:oddHBand="1"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2217" w:type="dxa"/>
            <w:tcBorders>
              <w:left w:val="single" w:sz="4" w:space="0" w:color="auto"/>
            </w:tcBorders>
            <w:noWrap/>
            <w:hideMark/>
          </w:tcPr>
          <w:p w14:paraId="05A7620F" w14:textId="77777777" w:rsidR="00EC1512" w:rsidRPr="00EC1512" w:rsidRDefault="00EC1512" w:rsidP="00EC1512">
            <w:pPr>
              <w:rPr>
                <w:rFonts w:ascii="Aptos Narrow" w:eastAsia="Times New Roman" w:hAnsi="Aptos Narrow" w:cs="Times New Roman"/>
                <w:color w:val="000000"/>
                <w:sz w:val="22"/>
                <w:szCs w:val="22"/>
              </w:rPr>
            </w:pPr>
            <w:r w:rsidRPr="00EC1512">
              <w:rPr>
                <w:rFonts w:ascii="Aptos Narrow" w:eastAsia="Times New Roman" w:hAnsi="Aptos Narrow" w:cs="Times New Roman"/>
                <w:color w:val="000000"/>
                <w:sz w:val="22"/>
                <w:szCs w:val="22"/>
              </w:rPr>
              <w:t>WAVE-20855-HF Core1262</w:t>
            </w:r>
          </w:p>
        </w:tc>
        <w:tc>
          <w:tcPr>
            <w:tcW w:w="2430" w:type="dxa"/>
            <w:noWrap/>
            <w:hideMark/>
          </w:tcPr>
          <w:p w14:paraId="016999AB" w14:textId="58B68F92" w:rsidR="00EC1512" w:rsidRPr="00EC1512" w:rsidRDefault="00EC1512" w:rsidP="00EC1512">
            <w:pP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sz w:val="22"/>
                <w:szCs w:val="22"/>
              </w:rPr>
            </w:pPr>
            <w:r w:rsidRPr="00EC1512">
              <w:rPr>
                <w:rFonts w:ascii="Aptos Narrow" w:eastAsia="Times New Roman" w:hAnsi="Aptos Narrow" w:cs="Times New Roman"/>
                <w:color w:val="000000"/>
                <w:sz w:val="22"/>
                <w:szCs w:val="22"/>
              </w:rPr>
              <w:t xml:space="preserve">LoRa </w:t>
            </w:r>
            <w:r w:rsidR="00B84FCA">
              <w:rPr>
                <w:rFonts w:ascii="Aptos Narrow" w:eastAsia="Times New Roman" w:hAnsi="Aptos Narrow" w:cs="Times New Roman"/>
                <w:color w:val="000000"/>
                <w:sz w:val="22"/>
                <w:szCs w:val="22"/>
              </w:rPr>
              <w:t>t</w:t>
            </w:r>
            <w:r w:rsidR="00B84FCA" w:rsidRPr="00EC1512">
              <w:rPr>
                <w:rFonts w:ascii="Aptos Narrow" w:eastAsia="Times New Roman" w:hAnsi="Aptos Narrow" w:cs="Times New Roman"/>
                <w:color w:val="000000"/>
                <w:sz w:val="22"/>
                <w:szCs w:val="22"/>
              </w:rPr>
              <w:t>ransceiver</w:t>
            </w:r>
            <w:r w:rsidRPr="00EC1512">
              <w:rPr>
                <w:rFonts w:ascii="Aptos Narrow" w:eastAsia="Times New Roman" w:hAnsi="Aptos Narrow" w:cs="Times New Roman"/>
                <w:color w:val="000000"/>
                <w:sz w:val="22"/>
                <w:szCs w:val="22"/>
              </w:rPr>
              <w:t xml:space="preserve"> module</w:t>
            </w:r>
          </w:p>
        </w:tc>
        <w:tc>
          <w:tcPr>
            <w:tcW w:w="1524" w:type="dxa"/>
            <w:noWrap/>
            <w:hideMark/>
          </w:tcPr>
          <w:p w14:paraId="4B38DBC9" w14:textId="77777777" w:rsidR="00EC1512" w:rsidRPr="00EC1512" w:rsidRDefault="00EC1512" w:rsidP="00EC1512">
            <w:pPr>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sz w:val="22"/>
                <w:szCs w:val="22"/>
              </w:rPr>
            </w:pPr>
            <w:r w:rsidRPr="00EC1512">
              <w:rPr>
                <w:rFonts w:ascii="Aptos Narrow" w:eastAsia="Times New Roman" w:hAnsi="Aptos Narrow" w:cs="Times New Roman"/>
                <w:color w:val="000000"/>
                <w:sz w:val="22"/>
                <w:szCs w:val="22"/>
              </w:rPr>
              <w:t>$17.00</w:t>
            </w:r>
          </w:p>
        </w:tc>
        <w:tc>
          <w:tcPr>
            <w:tcW w:w="1144" w:type="dxa"/>
            <w:noWrap/>
            <w:hideMark/>
          </w:tcPr>
          <w:p w14:paraId="5F547D5E" w14:textId="77777777" w:rsidR="00EC1512" w:rsidRPr="00EC1512" w:rsidRDefault="00EC1512" w:rsidP="00EC1512">
            <w:pPr>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sz w:val="22"/>
                <w:szCs w:val="22"/>
              </w:rPr>
            </w:pPr>
            <w:r w:rsidRPr="00EC1512">
              <w:rPr>
                <w:rFonts w:ascii="Aptos Narrow" w:eastAsia="Times New Roman" w:hAnsi="Aptos Narrow" w:cs="Times New Roman"/>
                <w:color w:val="000000"/>
                <w:sz w:val="22"/>
                <w:szCs w:val="22"/>
              </w:rPr>
              <w:t>1</w:t>
            </w:r>
          </w:p>
        </w:tc>
        <w:tc>
          <w:tcPr>
            <w:tcW w:w="1256" w:type="dxa"/>
            <w:noWrap/>
            <w:hideMark/>
          </w:tcPr>
          <w:p w14:paraId="475A722A" w14:textId="77777777" w:rsidR="00EC1512" w:rsidRPr="00EC1512" w:rsidRDefault="00EC1512" w:rsidP="00EC1512">
            <w:pPr>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sz w:val="22"/>
                <w:szCs w:val="22"/>
              </w:rPr>
            </w:pPr>
            <w:r w:rsidRPr="00EC1512">
              <w:rPr>
                <w:rFonts w:ascii="Aptos Narrow" w:eastAsia="Times New Roman" w:hAnsi="Aptos Narrow" w:cs="Times New Roman"/>
                <w:color w:val="000000"/>
                <w:sz w:val="22"/>
                <w:szCs w:val="22"/>
              </w:rPr>
              <w:t>$17.00</w:t>
            </w:r>
          </w:p>
        </w:tc>
        <w:tc>
          <w:tcPr>
            <w:tcW w:w="991" w:type="dxa"/>
            <w:tcBorders>
              <w:right w:val="single" w:sz="4" w:space="0" w:color="auto"/>
            </w:tcBorders>
            <w:noWrap/>
            <w:hideMark/>
          </w:tcPr>
          <w:p w14:paraId="73DA8820" w14:textId="77777777" w:rsidR="00EC1512" w:rsidRPr="00EC1512" w:rsidRDefault="00EC1512" w:rsidP="00EC1512">
            <w:pPr>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sz w:val="22"/>
                <w:szCs w:val="22"/>
              </w:rPr>
            </w:pPr>
            <w:r w:rsidRPr="00EC1512">
              <w:rPr>
                <w:rFonts w:ascii="Aptos Narrow" w:eastAsia="Times New Roman" w:hAnsi="Aptos Narrow" w:cs="Times New Roman"/>
                <w:color w:val="000000"/>
                <w:sz w:val="22"/>
                <w:szCs w:val="22"/>
              </w:rPr>
              <w:t>$255.00</w:t>
            </w:r>
          </w:p>
        </w:tc>
      </w:tr>
      <w:tr w:rsidR="00EC1512" w:rsidRPr="00EC1512" w14:paraId="77D1D3C1" w14:textId="77777777" w:rsidTr="00EC1512">
        <w:trPr>
          <w:trHeight w:val="291"/>
        </w:trPr>
        <w:tc>
          <w:tcPr>
            <w:cnfStyle w:val="001000000000" w:firstRow="0" w:lastRow="0" w:firstColumn="1" w:lastColumn="0" w:oddVBand="0" w:evenVBand="0" w:oddHBand="0" w:evenHBand="0" w:firstRowFirstColumn="0" w:firstRowLastColumn="0" w:lastRowFirstColumn="0" w:lastRowLastColumn="0"/>
            <w:tcW w:w="2217" w:type="dxa"/>
            <w:tcBorders>
              <w:left w:val="single" w:sz="4" w:space="0" w:color="auto"/>
            </w:tcBorders>
            <w:noWrap/>
            <w:hideMark/>
          </w:tcPr>
          <w:p w14:paraId="5926E4BF" w14:textId="77777777" w:rsidR="00EC1512" w:rsidRPr="00EC1512" w:rsidRDefault="00EC1512" w:rsidP="00EC1512">
            <w:pPr>
              <w:rPr>
                <w:rFonts w:ascii="Aptos Narrow" w:eastAsia="Times New Roman" w:hAnsi="Aptos Narrow" w:cs="Times New Roman"/>
                <w:color w:val="000000"/>
                <w:sz w:val="22"/>
                <w:szCs w:val="22"/>
              </w:rPr>
            </w:pPr>
            <w:r w:rsidRPr="00EC1512">
              <w:rPr>
                <w:rFonts w:ascii="Aptos Narrow" w:eastAsia="Times New Roman" w:hAnsi="Aptos Narrow" w:cs="Times New Roman"/>
                <w:color w:val="000000"/>
                <w:sz w:val="22"/>
                <w:szCs w:val="22"/>
              </w:rPr>
              <w:t>RT9013-33GB</w:t>
            </w:r>
          </w:p>
        </w:tc>
        <w:tc>
          <w:tcPr>
            <w:tcW w:w="2430" w:type="dxa"/>
            <w:noWrap/>
            <w:hideMark/>
          </w:tcPr>
          <w:p w14:paraId="44224C1A" w14:textId="77777777" w:rsidR="00EC1512" w:rsidRPr="00EC1512" w:rsidRDefault="00EC1512" w:rsidP="00EC1512">
            <w:pP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2"/>
                <w:szCs w:val="22"/>
              </w:rPr>
            </w:pPr>
            <w:r w:rsidRPr="00EC1512">
              <w:rPr>
                <w:rFonts w:ascii="Aptos Narrow" w:eastAsia="Times New Roman" w:hAnsi="Aptos Narrow" w:cs="Times New Roman"/>
                <w:color w:val="000000"/>
                <w:sz w:val="22"/>
                <w:szCs w:val="22"/>
              </w:rPr>
              <w:t>Voltage regulator</w:t>
            </w:r>
          </w:p>
        </w:tc>
        <w:tc>
          <w:tcPr>
            <w:tcW w:w="1524" w:type="dxa"/>
            <w:noWrap/>
            <w:hideMark/>
          </w:tcPr>
          <w:p w14:paraId="72CE5DAE" w14:textId="77777777" w:rsidR="00EC1512" w:rsidRPr="00EC1512" w:rsidRDefault="00EC1512" w:rsidP="00EC1512">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2"/>
                <w:szCs w:val="22"/>
              </w:rPr>
            </w:pPr>
            <w:r w:rsidRPr="00EC1512">
              <w:rPr>
                <w:rFonts w:ascii="Aptos Narrow" w:eastAsia="Times New Roman" w:hAnsi="Aptos Narrow" w:cs="Times New Roman"/>
                <w:color w:val="000000"/>
                <w:sz w:val="22"/>
                <w:szCs w:val="22"/>
              </w:rPr>
              <w:t>$1.00</w:t>
            </w:r>
          </w:p>
        </w:tc>
        <w:tc>
          <w:tcPr>
            <w:tcW w:w="1144" w:type="dxa"/>
            <w:noWrap/>
            <w:hideMark/>
          </w:tcPr>
          <w:p w14:paraId="71ECCD0D" w14:textId="77777777" w:rsidR="00EC1512" w:rsidRPr="00EC1512" w:rsidRDefault="00EC1512" w:rsidP="00EC1512">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2"/>
                <w:szCs w:val="22"/>
              </w:rPr>
            </w:pPr>
            <w:r w:rsidRPr="00EC1512">
              <w:rPr>
                <w:rFonts w:ascii="Aptos Narrow" w:eastAsia="Times New Roman" w:hAnsi="Aptos Narrow" w:cs="Times New Roman"/>
                <w:color w:val="000000"/>
                <w:sz w:val="22"/>
                <w:szCs w:val="22"/>
              </w:rPr>
              <w:t>1</w:t>
            </w:r>
          </w:p>
        </w:tc>
        <w:tc>
          <w:tcPr>
            <w:tcW w:w="1256" w:type="dxa"/>
            <w:noWrap/>
            <w:hideMark/>
          </w:tcPr>
          <w:p w14:paraId="24835AD8" w14:textId="77777777" w:rsidR="00EC1512" w:rsidRPr="00EC1512" w:rsidRDefault="00EC1512" w:rsidP="00EC1512">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2"/>
                <w:szCs w:val="22"/>
              </w:rPr>
            </w:pPr>
            <w:r w:rsidRPr="00EC1512">
              <w:rPr>
                <w:rFonts w:ascii="Aptos Narrow" w:eastAsia="Times New Roman" w:hAnsi="Aptos Narrow" w:cs="Times New Roman"/>
                <w:color w:val="000000"/>
                <w:sz w:val="22"/>
                <w:szCs w:val="22"/>
              </w:rPr>
              <w:t>$1.00</w:t>
            </w:r>
          </w:p>
        </w:tc>
        <w:tc>
          <w:tcPr>
            <w:tcW w:w="991" w:type="dxa"/>
            <w:tcBorders>
              <w:right w:val="single" w:sz="4" w:space="0" w:color="auto"/>
            </w:tcBorders>
            <w:noWrap/>
            <w:hideMark/>
          </w:tcPr>
          <w:p w14:paraId="5E40D254" w14:textId="77777777" w:rsidR="00EC1512" w:rsidRPr="00EC1512" w:rsidRDefault="00EC1512" w:rsidP="00EC1512">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2"/>
                <w:szCs w:val="22"/>
              </w:rPr>
            </w:pPr>
            <w:r w:rsidRPr="00EC1512">
              <w:rPr>
                <w:rFonts w:ascii="Aptos Narrow" w:eastAsia="Times New Roman" w:hAnsi="Aptos Narrow" w:cs="Times New Roman"/>
                <w:color w:val="000000"/>
                <w:sz w:val="22"/>
                <w:szCs w:val="22"/>
              </w:rPr>
              <w:t>$15.00</w:t>
            </w:r>
          </w:p>
        </w:tc>
      </w:tr>
      <w:tr w:rsidR="00EC1512" w:rsidRPr="00EC1512" w14:paraId="554ECBC8" w14:textId="77777777" w:rsidTr="00EC1512">
        <w:trPr>
          <w:cnfStyle w:val="000000100000" w:firstRow="0" w:lastRow="0" w:firstColumn="0" w:lastColumn="0" w:oddVBand="0" w:evenVBand="0" w:oddHBand="1"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2217" w:type="dxa"/>
            <w:tcBorders>
              <w:left w:val="single" w:sz="4" w:space="0" w:color="auto"/>
            </w:tcBorders>
            <w:noWrap/>
            <w:hideMark/>
          </w:tcPr>
          <w:p w14:paraId="47B57AE4" w14:textId="77777777" w:rsidR="00EC1512" w:rsidRPr="00EC1512" w:rsidRDefault="00EC1512" w:rsidP="00EC1512">
            <w:pPr>
              <w:rPr>
                <w:rFonts w:ascii="Aptos Narrow" w:eastAsia="Times New Roman" w:hAnsi="Aptos Narrow" w:cs="Times New Roman"/>
                <w:color w:val="000000"/>
                <w:sz w:val="22"/>
                <w:szCs w:val="22"/>
              </w:rPr>
            </w:pPr>
            <w:r w:rsidRPr="00EC1512">
              <w:rPr>
                <w:rFonts w:ascii="Aptos Narrow" w:eastAsia="Times New Roman" w:hAnsi="Aptos Narrow" w:cs="Times New Roman"/>
                <w:color w:val="000000"/>
                <w:sz w:val="22"/>
                <w:szCs w:val="22"/>
              </w:rPr>
              <w:t>WS2812</w:t>
            </w:r>
          </w:p>
        </w:tc>
        <w:tc>
          <w:tcPr>
            <w:tcW w:w="2430" w:type="dxa"/>
            <w:noWrap/>
            <w:hideMark/>
          </w:tcPr>
          <w:p w14:paraId="18384656" w14:textId="77777777" w:rsidR="00EC1512" w:rsidRPr="00EC1512" w:rsidRDefault="00EC1512" w:rsidP="00EC1512">
            <w:pP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sz w:val="22"/>
                <w:szCs w:val="22"/>
              </w:rPr>
            </w:pPr>
            <w:r w:rsidRPr="00EC1512">
              <w:rPr>
                <w:rFonts w:ascii="Aptos Narrow" w:eastAsia="Times New Roman" w:hAnsi="Aptos Narrow" w:cs="Times New Roman"/>
                <w:color w:val="000000"/>
                <w:sz w:val="22"/>
                <w:szCs w:val="22"/>
              </w:rPr>
              <w:t>RGB LED</w:t>
            </w:r>
          </w:p>
        </w:tc>
        <w:tc>
          <w:tcPr>
            <w:tcW w:w="1524" w:type="dxa"/>
            <w:noWrap/>
            <w:hideMark/>
          </w:tcPr>
          <w:p w14:paraId="41EF0BFC" w14:textId="77777777" w:rsidR="00EC1512" w:rsidRPr="00EC1512" w:rsidRDefault="00EC1512" w:rsidP="00EC1512">
            <w:pPr>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sz w:val="22"/>
                <w:szCs w:val="22"/>
              </w:rPr>
            </w:pPr>
            <w:r w:rsidRPr="00EC1512">
              <w:rPr>
                <w:rFonts w:ascii="Aptos Narrow" w:eastAsia="Times New Roman" w:hAnsi="Aptos Narrow" w:cs="Times New Roman"/>
                <w:color w:val="000000"/>
                <w:sz w:val="22"/>
                <w:szCs w:val="22"/>
              </w:rPr>
              <w:t>$1.00</w:t>
            </w:r>
          </w:p>
        </w:tc>
        <w:tc>
          <w:tcPr>
            <w:tcW w:w="1144" w:type="dxa"/>
            <w:noWrap/>
            <w:hideMark/>
          </w:tcPr>
          <w:p w14:paraId="0AABABF9" w14:textId="77777777" w:rsidR="00EC1512" w:rsidRPr="00EC1512" w:rsidRDefault="00EC1512" w:rsidP="00EC1512">
            <w:pPr>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sz w:val="22"/>
                <w:szCs w:val="22"/>
              </w:rPr>
            </w:pPr>
            <w:r w:rsidRPr="00EC1512">
              <w:rPr>
                <w:rFonts w:ascii="Aptos Narrow" w:eastAsia="Times New Roman" w:hAnsi="Aptos Narrow" w:cs="Times New Roman"/>
                <w:color w:val="000000"/>
                <w:sz w:val="22"/>
                <w:szCs w:val="22"/>
              </w:rPr>
              <w:t>1</w:t>
            </w:r>
          </w:p>
        </w:tc>
        <w:tc>
          <w:tcPr>
            <w:tcW w:w="1256" w:type="dxa"/>
            <w:noWrap/>
            <w:hideMark/>
          </w:tcPr>
          <w:p w14:paraId="76F138BC" w14:textId="77777777" w:rsidR="00EC1512" w:rsidRPr="00EC1512" w:rsidRDefault="00EC1512" w:rsidP="00EC1512">
            <w:pPr>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sz w:val="22"/>
                <w:szCs w:val="22"/>
              </w:rPr>
            </w:pPr>
            <w:r w:rsidRPr="00EC1512">
              <w:rPr>
                <w:rFonts w:ascii="Aptos Narrow" w:eastAsia="Times New Roman" w:hAnsi="Aptos Narrow" w:cs="Times New Roman"/>
                <w:color w:val="000000"/>
                <w:sz w:val="22"/>
                <w:szCs w:val="22"/>
              </w:rPr>
              <w:t>$1.00</w:t>
            </w:r>
          </w:p>
        </w:tc>
        <w:tc>
          <w:tcPr>
            <w:tcW w:w="991" w:type="dxa"/>
            <w:tcBorders>
              <w:right w:val="single" w:sz="4" w:space="0" w:color="auto"/>
            </w:tcBorders>
            <w:noWrap/>
            <w:hideMark/>
          </w:tcPr>
          <w:p w14:paraId="1F1A76DD" w14:textId="77777777" w:rsidR="00EC1512" w:rsidRPr="00EC1512" w:rsidRDefault="00EC1512" w:rsidP="00EC1512">
            <w:pPr>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sz w:val="22"/>
                <w:szCs w:val="22"/>
              </w:rPr>
            </w:pPr>
            <w:r w:rsidRPr="00EC1512">
              <w:rPr>
                <w:rFonts w:ascii="Aptos Narrow" w:eastAsia="Times New Roman" w:hAnsi="Aptos Narrow" w:cs="Times New Roman"/>
                <w:color w:val="000000"/>
                <w:sz w:val="22"/>
                <w:szCs w:val="22"/>
              </w:rPr>
              <w:t>$15.00</w:t>
            </w:r>
          </w:p>
        </w:tc>
      </w:tr>
      <w:tr w:rsidR="00EC1512" w:rsidRPr="00EC1512" w14:paraId="6DA1070C" w14:textId="77777777" w:rsidTr="00EC1512">
        <w:trPr>
          <w:trHeight w:val="291"/>
        </w:trPr>
        <w:tc>
          <w:tcPr>
            <w:cnfStyle w:val="001000000000" w:firstRow="0" w:lastRow="0" w:firstColumn="1" w:lastColumn="0" w:oddVBand="0" w:evenVBand="0" w:oddHBand="0" w:evenHBand="0" w:firstRowFirstColumn="0" w:firstRowLastColumn="0" w:lastRowFirstColumn="0" w:lastRowLastColumn="0"/>
            <w:tcW w:w="2217" w:type="dxa"/>
            <w:tcBorders>
              <w:left w:val="single" w:sz="4" w:space="0" w:color="auto"/>
            </w:tcBorders>
            <w:noWrap/>
            <w:hideMark/>
          </w:tcPr>
          <w:p w14:paraId="4AECAD25" w14:textId="77777777" w:rsidR="00EC1512" w:rsidRPr="00EC1512" w:rsidRDefault="00EC1512" w:rsidP="00EC1512">
            <w:pPr>
              <w:rPr>
                <w:rFonts w:ascii="Aptos Narrow" w:eastAsia="Times New Roman" w:hAnsi="Aptos Narrow" w:cs="Times New Roman"/>
                <w:color w:val="000000"/>
                <w:sz w:val="22"/>
                <w:szCs w:val="22"/>
              </w:rPr>
            </w:pPr>
            <w:r w:rsidRPr="00EC1512">
              <w:rPr>
                <w:rFonts w:ascii="Aptos Narrow" w:eastAsia="Times New Roman" w:hAnsi="Aptos Narrow" w:cs="Times New Roman"/>
                <w:color w:val="000000"/>
                <w:sz w:val="22"/>
                <w:szCs w:val="22"/>
              </w:rPr>
              <w:t>Antenna</w:t>
            </w:r>
          </w:p>
        </w:tc>
        <w:tc>
          <w:tcPr>
            <w:tcW w:w="2430" w:type="dxa"/>
            <w:noWrap/>
            <w:hideMark/>
          </w:tcPr>
          <w:p w14:paraId="74BB3716" w14:textId="77777777" w:rsidR="00EC1512" w:rsidRPr="00EC1512" w:rsidRDefault="00EC1512" w:rsidP="00EC1512">
            <w:pP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2"/>
                <w:szCs w:val="22"/>
              </w:rPr>
            </w:pPr>
            <w:r w:rsidRPr="00EC1512">
              <w:rPr>
                <w:rFonts w:ascii="Aptos Narrow" w:eastAsia="Times New Roman" w:hAnsi="Aptos Narrow" w:cs="Times New Roman"/>
                <w:color w:val="000000"/>
                <w:sz w:val="22"/>
                <w:szCs w:val="22"/>
              </w:rPr>
              <w:t>SMA connector, coax, antenna</w:t>
            </w:r>
          </w:p>
        </w:tc>
        <w:tc>
          <w:tcPr>
            <w:tcW w:w="1524" w:type="dxa"/>
            <w:noWrap/>
            <w:hideMark/>
          </w:tcPr>
          <w:p w14:paraId="4D3D2E3E" w14:textId="77777777" w:rsidR="00EC1512" w:rsidRPr="00EC1512" w:rsidRDefault="00EC1512" w:rsidP="00EC1512">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2"/>
                <w:szCs w:val="22"/>
              </w:rPr>
            </w:pPr>
            <w:r w:rsidRPr="00EC1512">
              <w:rPr>
                <w:rFonts w:ascii="Aptos Narrow" w:eastAsia="Times New Roman" w:hAnsi="Aptos Narrow" w:cs="Times New Roman"/>
                <w:color w:val="000000"/>
                <w:sz w:val="22"/>
                <w:szCs w:val="22"/>
              </w:rPr>
              <w:t>$10.00</w:t>
            </w:r>
          </w:p>
        </w:tc>
        <w:tc>
          <w:tcPr>
            <w:tcW w:w="1144" w:type="dxa"/>
            <w:noWrap/>
            <w:hideMark/>
          </w:tcPr>
          <w:p w14:paraId="3F23E60D" w14:textId="77777777" w:rsidR="00EC1512" w:rsidRPr="00EC1512" w:rsidRDefault="00EC1512" w:rsidP="00EC1512">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2"/>
                <w:szCs w:val="22"/>
              </w:rPr>
            </w:pPr>
            <w:r w:rsidRPr="00EC1512">
              <w:rPr>
                <w:rFonts w:ascii="Aptos Narrow" w:eastAsia="Times New Roman" w:hAnsi="Aptos Narrow" w:cs="Times New Roman"/>
                <w:color w:val="000000"/>
                <w:sz w:val="22"/>
                <w:szCs w:val="22"/>
              </w:rPr>
              <w:t>1</w:t>
            </w:r>
          </w:p>
        </w:tc>
        <w:tc>
          <w:tcPr>
            <w:tcW w:w="1256" w:type="dxa"/>
            <w:noWrap/>
            <w:hideMark/>
          </w:tcPr>
          <w:p w14:paraId="5F3D5F48" w14:textId="77777777" w:rsidR="00EC1512" w:rsidRPr="00EC1512" w:rsidRDefault="00EC1512" w:rsidP="00EC1512">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2"/>
                <w:szCs w:val="22"/>
              </w:rPr>
            </w:pPr>
            <w:r w:rsidRPr="00EC1512">
              <w:rPr>
                <w:rFonts w:ascii="Aptos Narrow" w:eastAsia="Times New Roman" w:hAnsi="Aptos Narrow" w:cs="Times New Roman"/>
                <w:color w:val="000000"/>
                <w:sz w:val="22"/>
                <w:szCs w:val="22"/>
              </w:rPr>
              <w:t>$10.00</w:t>
            </w:r>
          </w:p>
        </w:tc>
        <w:tc>
          <w:tcPr>
            <w:tcW w:w="991" w:type="dxa"/>
            <w:tcBorders>
              <w:right w:val="single" w:sz="4" w:space="0" w:color="auto"/>
            </w:tcBorders>
            <w:noWrap/>
            <w:hideMark/>
          </w:tcPr>
          <w:p w14:paraId="507D2FD6" w14:textId="77777777" w:rsidR="00EC1512" w:rsidRPr="00EC1512" w:rsidRDefault="00EC1512" w:rsidP="00EC1512">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2"/>
                <w:szCs w:val="22"/>
              </w:rPr>
            </w:pPr>
            <w:r w:rsidRPr="00EC1512">
              <w:rPr>
                <w:rFonts w:ascii="Aptos Narrow" w:eastAsia="Times New Roman" w:hAnsi="Aptos Narrow" w:cs="Times New Roman"/>
                <w:color w:val="000000"/>
                <w:sz w:val="22"/>
                <w:szCs w:val="22"/>
              </w:rPr>
              <w:t>$150.00</w:t>
            </w:r>
          </w:p>
        </w:tc>
      </w:tr>
      <w:tr w:rsidR="00EC1512" w:rsidRPr="00EC1512" w14:paraId="4C702E95" w14:textId="77777777" w:rsidTr="00EC1512">
        <w:trPr>
          <w:cnfStyle w:val="000000100000" w:firstRow="0" w:lastRow="0" w:firstColumn="0" w:lastColumn="0" w:oddVBand="0" w:evenVBand="0" w:oddHBand="1"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9562" w:type="dxa"/>
            <w:gridSpan w:val="6"/>
            <w:tcBorders>
              <w:left w:val="single" w:sz="4" w:space="0" w:color="auto"/>
              <w:right w:val="single" w:sz="4" w:space="0" w:color="auto"/>
            </w:tcBorders>
            <w:noWrap/>
            <w:hideMark/>
          </w:tcPr>
          <w:p w14:paraId="55983D30" w14:textId="77777777" w:rsidR="00EC1512" w:rsidRPr="00EC1512" w:rsidRDefault="00EC1512" w:rsidP="00EC1512">
            <w:pPr>
              <w:jc w:val="center"/>
              <w:rPr>
                <w:rFonts w:ascii="Aptos Narrow" w:eastAsia="Times New Roman" w:hAnsi="Aptos Narrow" w:cs="Times New Roman"/>
                <w:color w:val="000000"/>
                <w:sz w:val="22"/>
                <w:szCs w:val="22"/>
              </w:rPr>
            </w:pPr>
            <w:r w:rsidRPr="00EC1512">
              <w:rPr>
                <w:rFonts w:ascii="Aptos Narrow" w:eastAsia="Times New Roman" w:hAnsi="Aptos Narrow" w:cs="Times New Roman"/>
                <w:color w:val="000000"/>
                <w:sz w:val="22"/>
                <w:szCs w:val="22"/>
              </w:rPr>
              <w:t>Basic Parts</w:t>
            </w:r>
          </w:p>
        </w:tc>
      </w:tr>
      <w:tr w:rsidR="00EC1512" w:rsidRPr="00EC1512" w14:paraId="676573F6" w14:textId="77777777" w:rsidTr="00EC1512">
        <w:trPr>
          <w:trHeight w:val="291"/>
        </w:trPr>
        <w:tc>
          <w:tcPr>
            <w:cnfStyle w:val="001000000000" w:firstRow="0" w:lastRow="0" w:firstColumn="1" w:lastColumn="0" w:oddVBand="0" w:evenVBand="0" w:oddHBand="0" w:evenHBand="0" w:firstRowFirstColumn="0" w:firstRowLastColumn="0" w:lastRowFirstColumn="0" w:lastRowLastColumn="0"/>
            <w:tcW w:w="2217" w:type="dxa"/>
            <w:tcBorders>
              <w:left w:val="single" w:sz="4" w:space="0" w:color="auto"/>
            </w:tcBorders>
            <w:noWrap/>
            <w:hideMark/>
          </w:tcPr>
          <w:p w14:paraId="06B7E34C" w14:textId="77777777" w:rsidR="00EC1512" w:rsidRPr="00EC1512" w:rsidRDefault="00EC1512" w:rsidP="00EC1512">
            <w:pPr>
              <w:rPr>
                <w:rFonts w:ascii="Aptos Narrow" w:eastAsia="Times New Roman" w:hAnsi="Aptos Narrow" w:cs="Times New Roman"/>
                <w:color w:val="000000"/>
                <w:sz w:val="22"/>
                <w:szCs w:val="22"/>
              </w:rPr>
            </w:pPr>
            <w:r w:rsidRPr="00EC1512">
              <w:rPr>
                <w:rFonts w:ascii="Aptos Narrow" w:eastAsia="Times New Roman" w:hAnsi="Aptos Narrow" w:cs="Times New Roman"/>
                <w:color w:val="000000"/>
                <w:sz w:val="22"/>
                <w:szCs w:val="22"/>
              </w:rPr>
              <w:t>Resistors</w:t>
            </w:r>
          </w:p>
        </w:tc>
        <w:tc>
          <w:tcPr>
            <w:tcW w:w="2430" w:type="dxa"/>
            <w:noWrap/>
            <w:hideMark/>
          </w:tcPr>
          <w:p w14:paraId="579793EE" w14:textId="77777777" w:rsidR="00EC1512" w:rsidRPr="00EC1512" w:rsidRDefault="00EC1512" w:rsidP="00EC1512">
            <w:pP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2"/>
                <w:szCs w:val="22"/>
              </w:rPr>
            </w:pPr>
          </w:p>
        </w:tc>
        <w:tc>
          <w:tcPr>
            <w:tcW w:w="1524" w:type="dxa"/>
            <w:noWrap/>
            <w:hideMark/>
          </w:tcPr>
          <w:p w14:paraId="6D12E993" w14:textId="77777777" w:rsidR="00EC1512" w:rsidRPr="00EC1512" w:rsidRDefault="00EC1512" w:rsidP="00EC1512">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2"/>
                <w:szCs w:val="22"/>
              </w:rPr>
            </w:pPr>
            <w:r w:rsidRPr="00EC1512">
              <w:rPr>
                <w:rFonts w:ascii="Aptos Narrow" w:eastAsia="Times New Roman" w:hAnsi="Aptos Narrow" w:cs="Times New Roman"/>
                <w:color w:val="000000"/>
                <w:sz w:val="22"/>
                <w:szCs w:val="22"/>
              </w:rPr>
              <w:t>$0.05</w:t>
            </w:r>
          </w:p>
        </w:tc>
        <w:tc>
          <w:tcPr>
            <w:tcW w:w="1144" w:type="dxa"/>
            <w:noWrap/>
            <w:hideMark/>
          </w:tcPr>
          <w:p w14:paraId="09979D9F" w14:textId="77777777" w:rsidR="00EC1512" w:rsidRPr="00EC1512" w:rsidRDefault="00EC1512" w:rsidP="00EC1512">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2"/>
                <w:szCs w:val="22"/>
              </w:rPr>
            </w:pPr>
            <w:r w:rsidRPr="00EC1512">
              <w:rPr>
                <w:rFonts w:ascii="Aptos Narrow" w:eastAsia="Times New Roman" w:hAnsi="Aptos Narrow" w:cs="Times New Roman"/>
                <w:color w:val="000000"/>
                <w:sz w:val="22"/>
                <w:szCs w:val="22"/>
              </w:rPr>
              <w:t>50</w:t>
            </w:r>
          </w:p>
        </w:tc>
        <w:tc>
          <w:tcPr>
            <w:tcW w:w="1256" w:type="dxa"/>
            <w:noWrap/>
            <w:hideMark/>
          </w:tcPr>
          <w:p w14:paraId="1886A1EC" w14:textId="77777777" w:rsidR="00EC1512" w:rsidRPr="00EC1512" w:rsidRDefault="00EC1512" w:rsidP="00EC1512">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2"/>
                <w:szCs w:val="22"/>
              </w:rPr>
            </w:pPr>
            <w:r w:rsidRPr="00EC1512">
              <w:rPr>
                <w:rFonts w:ascii="Aptos Narrow" w:eastAsia="Times New Roman" w:hAnsi="Aptos Narrow" w:cs="Times New Roman"/>
                <w:color w:val="000000"/>
                <w:sz w:val="22"/>
                <w:szCs w:val="22"/>
              </w:rPr>
              <w:t>$2.50</w:t>
            </w:r>
          </w:p>
        </w:tc>
        <w:tc>
          <w:tcPr>
            <w:tcW w:w="991" w:type="dxa"/>
            <w:tcBorders>
              <w:right w:val="single" w:sz="4" w:space="0" w:color="auto"/>
            </w:tcBorders>
            <w:noWrap/>
            <w:hideMark/>
          </w:tcPr>
          <w:p w14:paraId="7FFEA74F" w14:textId="77777777" w:rsidR="00EC1512" w:rsidRPr="00EC1512" w:rsidRDefault="00EC1512" w:rsidP="00EC1512">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2"/>
                <w:szCs w:val="22"/>
              </w:rPr>
            </w:pPr>
            <w:r w:rsidRPr="00EC1512">
              <w:rPr>
                <w:rFonts w:ascii="Aptos Narrow" w:eastAsia="Times New Roman" w:hAnsi="Aptos Narrow" w:cs="Times New Roman"/>
                <w:color w:val="000000"/>
                <w:sz w:val="22"/>
                <w:szCs w:val="22"/>
              </w:rPr>
              <w:t>$37.50</w:t>
            </w:r>
          </w:p>
        </w:tc>
      </w:tr>
      <w:tr w:rsidR="00EC1512" w:rsidRPr="00EC1512" w14:paraId="0C8E1AB0" w14:textId="77777777" w:rsidTr="00EC1512">
        <w:trPr>
          <w:cnfStyle w:val="000000100000" w:firstRow="0" w:lastRow="0" w:firstColumn="0" w:lastColumn="0" w:oddVBand="0" w:evenVBand="0" w:oddHBand="1"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2217" w:type="dxa"/>
            <w:tcBorders>
              <w:left w:val="single" w:sz="4" w:space="0" w:color="auto"/>
            </w:tcBorders>
            <w:noWrap/>
            <w:hideMark/>
          </w:tcPr>
          <w:p w14:paraId="3A1EA4B8" w14:textId="77777777" w:rsidR="00EC1512" w:rsidRPr="00EC1512" w:rsidRDefault="00EC1512" w:rsidP="00EC1512">
            <w:pPr>
              <w:rPr>
                <w:rFonts w:ascii="Aptos Narrow" w:eastAsia="Times New Roman" w:hAnsi="Aptos Narrow" w:cs="Times New Roman"/>
                <w:color w:val="000000"/>
                <w:sz w:val="22"/>
                <w:szCs w:val="22"/>
              </w:rPr>
            </w:pPr>
            <w:r w:rsidRPr="00EC1512">
              <w:rPr>
                <w:rFonts w:ascii="Aptos Narrow" w:eastAsia="Times New Roman" w:hAnsi="Aptos Narrow" w:cs="Times New Roman"/>
                <w:color w:val="000000"/>
                <w:sz w:val="22"/>
                <w:szCs w:val="22"/>
              </w:rPr>
              <w:t>Capacitors</w:t>
            </w:r>
          </w:p>
        </w:tc>
        <w:tc>
          <w:tcPr>
            <w:tcW w:w="2430" w:type="dxa"/>
            <w:noWrap/>
            <w:hideMark/>
          </w:tcPr>
          <w:p w14:paraId="44A20674" w14:textId="77777777" w:rsidR="00EC1512" w:rsidRPr="00EC1512" w:rsidRDefault="00EC1512" w:rsidP="00EC1512">
            <w:pP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sz w:val="22"/>
                <w:szCs w:val="22"/>
              </w:rPr>
            </w:pPr>
          </w:p>
        </w:tc>
        <w:tc>
          <w:tcPr>
            <w:tcW w:w="1524" w:type="dxa"/>
            <w:noWrap/>
            <w:hideMark/>
          </w:tcPr>
          <w:p w14:paraId="16DE614A" w14:textId="77777777" w:rsidR="00EC1512" w:rsidRPr="00EC1512" w:rsidRDefault="00EC1512" w:rsidP="00EC1512">
            <w:pPr>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sz w:val="22"/>
                <w:szCs w:val="22"/>
              </w:rPr>
            </w:pPr>
            <w:r w:rsidRPr="00EC1512">
              <w:rPr>
                <w:rFonts w:ascii="Aptos Narrow" w:eastAsia="Times New Roman" w:hAnsi="Aptos Narrow" w:cs="Times New Roman"/>
                <w:color w:val="000000"/>
                <w:sz w:val="22"/>
                <w:szCs w:val="22"/>
              </w:rPr>
              <w:t>$0.05</w:t>
            </w:r>
          </w:p>
        </w:tc>
        <w:tc>
          <w:tcPr>
            <w:tcW w:w="1144" w:type="dxa"/>
            <w:noWrap/>
            <w:hideMark/>
          </w:tcPr>
          <w:p w14:paraId="6C4722DB" w14:textId="77777777" w:rsidR="00EC1512" w:rsidRPr="00EC1512" w:rsidRDefault="00EC1512" w:rsidP="00EC1512">
            <w:pPr>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sz w:val="22"/>
                <w:szCs w:val="22"/>
              </w:rPr>
            </w:pPr>
            <w:r w:rsidRPr="00EC1512">
              <w:rPr>
                <w:rFonts w:ascii="Aptos Narrow" w:eastAsia="Times New Roman" w:hAnsi="Aptos Narrow" w:cs="Times New Roman"/>
                <w:color w:val="000000"/>
                <w:sz w:val="22"/>
                <w:szCs w:val="22"/>
              </w:rPr>
              <w:t>30</w:t>
            </w:r>
          </w:p>
        </w:tc>
        <w:tc>
          <w:tcPr>
            <w:tcW w:w="1256" w:type="dxa"/>
            <w:noWrap/>
            <w:hideMark/>
          </w:tcPr>
          <w:p w14:paraId="001116A3" w14:textId="77777777" w:rsidR="00EC1512" w:rsidRPr="00EC1512" w:rsidRDefault="00EC1512" w:rsidP="00EC1512">
            <w:pPr>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sz w:val="22"/>
                <w:szCs w:val="22"/>
              </w:rPr>
            </w:pPr>
            <w:r w:rsidRPr="00EC1512">
              <w:rPr>
                <w:rFonts w:ascii="Aptos Narrow" w:eastAsia="Times New Roman" w:hAnsi="Aptos Narrow" w:cs="Times New Roman"/>
                <w:color w:val="000000"/>
                <w:sz w:val="22"/>
                <w:szCs w:val="22"/>
              </w:rPr>
              <w:t>$1.50</w:t>
            </w:r>
          </w:p>
        </w:tc>
        <w:tc>
          <w:tcPr>
            <w:tcW w:w="991" w:type="dxa"/>
            <w:tcBorders>
              <w:right w:val="single" w:sz="4" w:space="0" w:color="auto"/>
            </w:tcBorders>
            <w:noWrap/>
            <w:hideMark/>
          </w:tcPr>
          <w:p w14:paraId="2A9E0E0F" w14:textId="77777777" w:rsidR="00EC1512" w:rsidRPr="00EC1512" w:rsidRDefault="00EC1512" w:rsidP="00EC1512">
            <w:pPr>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sz w:val="22"/>
                <w:szCs w:val="22"/>
              </w:rPr>
            </w:pPr>
            <w:r w:rsidRPr="00EC1512">
              <w:rPr>
                <w:rFonts w:ascii="Aptos Narrow" w:eastAsia="Times New Roman" w:hAnsi="Aptos Narrow" w:cs="Times New Roman"/>
                <w:color w:val="000000"/>
                <w:sz w:val="22"/>
                <w:szCs w:val="22"/>
              </w:rPr>
              <w:t>$22.50</w:t>
            </w:r>
          </w:p>
        </w:tc>
      </w:tr>
      <w:tr w:rsidR="00EC1512" w:rsidRPr="00EC1512" w14:paraId="11AE78D5" w14:textId="77777777" w:rsidTr="00EC1512">
        <w:trPr>
          <w:trHeight w:val="291"/>
        </w:trPr>
        <w:tc>
          <w:tcPr>
            <w:cnfStyle w:val="001000000000" w:firstRow="0" w:lastRow="0" w:firstColumn="1" w:lastColumn="0" w:oddVBand="0" w:evenVBand="0" w:oddHBand="0" w:evenHBand="0" w:firstRowFirstColumn="0" w:firstRowLastColumn="0" w:lastRowFirstColumn="0" w:lastRowLastColumn="0"/>
            <w:tcW w:w="2217" w:type="dxa"/>
            <w:tcBorders>
              <w:left w:val="single" w:sz="4" w:space="0" w:color="auto"/>
            </w:tcBorders>
            <w:noWrap/>
            <w:hideMark/>
          </w:tcPr>
          <w:p w14:paraId="42A28CC2" w14:textId="77777777" w:rsidR="00EC1512" w:rsidRPr="00EC1512" w:rsidRDefault="00EC1512" w:rsidP="00EC1512">
            <w:pPr>
              <w:rPr>
                <w:rFonts w:ascii="Aptos Narrow" w:eastAsia="Times New Roman" w:hAnsi="Aptos Narrow" w:cs="Times New Roman"/>
                <w:color w:val="000000"/>
                <w:sz w:val="22"/>
                <w:szCs w:val="22"/>
              </w:rPr>
            </w:pPr>
            <w:r w:rsidRPr="00EC1512">
              <w:rPr>
                <w:rFonts w:ascii="Aptos Narrow" w:eastAsia="Times New Roman" w:hAnsi="Aptos Narrow" w:cs="Times New Roman"/>
                <w:color w:val="000000"/>
                <w:sz w:val="22"/>
                <w:szCs w:val="22"/>
              </w:rPr>
              <w:t>Inductors</w:t>
            </w:r>
          </w:p>
        </w:tc>
        <w:tc>
          <w:tcPr>
            <w:tcW w:w="2430" w:type="dxa"/>
            <w:noWrap/>
            <w:hideMark/>
          </w:tcPr>
          <w:p w14:paraId="70FEB881" w14:textId="77777777" w:rsidR="00EC1512" w:rsidRPr="00EC1512" w:rsidRDefault="00EC1512" w:rsidP="00EC1512">
            <w:pP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2"/>
                <w:szCs w:val="22"/>
              </w:rPr>
            </w:pPr>
          </w:p>
        </w:tc>
        <w:tc>
          <w:tcPr>
            <w:tcW w:w="1524" w:type="dxa"/>
            <w:noWrap/>
            <w:hideMark/>
          </w:tcPr>
          <w:p w14:paraId="76F91862" w14:textId="77777777" w:rsidR="00EC1512" w:rsidRPr="00EC1512" w:rsidRDefault="00EC1512" w:rsidP="00EC1512">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2"/>
                <w:szCs w:val="22"/>
              </w:rPr>
            </w:pPr>
            <w:r w:rsidRPr="00EC1512">
              <w:rPr>
                <w:rFonts w:ascii="Aptos Narrow" w:eastAsia="Times New Roman" w:hAnsi="Aptos Narrow" w:cs="Times New Roman"/>
                <w:color w:val="000000"/>
                <w:sz w:val="22"/>
                <w:szCs w:val="22"/>
              </w:rPr>
              <w:t>$0.60</w:t>
            </w:r>
          </w:p>
        </w:tc>
        <w:tc>
          <w:tcPr>
            <w:tcW w:w="1144" w:type="dxa"/>
            <w:noWrap/>
            <w:hideMark/>
          </w:tcPr>
          <w:p w14:paraId="4D295A9E" w14:textId="77777777" w:rsidR="00EC1512" w:rsidRPr="00EC1512" w:rsidRDefault="00EC1512" w:rsidP="00EC1512">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2"/>
                <w:szCs w:val="22"/>
              </w:rPr>
            </w:pPr>
            <w:r w:rsidRPr="00EC1512">
              <w:rPr>
                <w:rFonts w:ascii="Aptos Narrow" w:eastAsia="Times New Roman" w:hAnsi="Aptos Narrow" w:cs="Times New Roman"/>
                <w:color w:val="000000"/>
                <w:sz w:val="22"/>
                <w:szCs w:val="22"/>
              </w:rPr>
              <w:t>10</w:t>
            </w:r>
          </w:p>
        </w:tc>
        <w:tc>
          <w:tcPr>
            <w:tcW w:w="1256" w:type="dxa"/>
            <w:noWrap/>
            <w:hideMark/>
          </w:tcPr>
          <w:p w14:paraId="46863258" w14:textId="77777777" w:rsidR="00EC1512" w:rsidRPr="00EC1512" w:rsidRDefault="00EC1512" w:rsidP="00EC1512">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2"/>
                <w:szCs w:val="22"/>
              </w:rPr>
            </w:pPr>
            <w:r w:rsidRPr="00EC1512">
              <w:rPr>
                <w:rFonts w:ascii="Aptos Narrow" w:eastAsia="Times New Roman" w:hAnsi="Aptos Narrow" w:cs="Times New Roman"/>
                <w:color w:val="000000"/>
                <w:sz w:val="22"/>
                <w:szCs w:val="22"/>
              </w:rPr>
              <w:t>$6.00</w:t>
            </w:r>
          </w:p>
        </w:tc>
        <w:tc>
          <w:tcPr>
            <w:tcW w:w="991" w:type="dxa"/>
            <w:tcBorders>
              <w:right w:val="single" w:sz="4" w:space="0" w:color="auto"/>
            </w:tcBorders>
            <w:noWrap/>
            <w:hideMark/>
          </w:tcPr>
          <w:p w14:paraId="254636BB" w14:textId="77777777" w:rsidR="00EC1512" w:rsidRPr="00EC1512" w:rsidRDefault="00EC1512" w:rsidP="00EC1512">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2"/>
                <w:szCs w:val="22"/>
              </w:rPr>
            </w:pPr>
            <w:r w:rsidRPr="00EC1512">
              <w:rPr>
                <w:rFonts w:ascii="Aptos Narrow" w:eastAsia="Times New Roman" w:hAnsi="Aptos Narrow" w:cs="Times New Roman"/>
                <w:color w:val="000000"/>
                <w:sz w:val="22"/>
                <w:szCs w:val="22"/>
              </w:rPr>
              <w:t>$90.00</w:t>
            </w:r>
          </w:p>
        </w:tc>
      </w:tr>
      <w:tr w:rsidR="00EC1512" w:rsidRPr="00EC1512" w14:paraId="6BA6DB17" w14:textId="77777777" w:rsidTr="00EC1512">
        <w:trPr>
          <w:cnfStyle w:val="000000100000" w:firstRow="0" w:lastRow="0" w:firstColumn="0" w:lastColumn="0" w:oddVBand="0" w:evenVBand="0" w:oddHBand="1"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2217" w:type="dxa"/>
            <w:tcBorders>
              <w:left w:val="single" w:sz="4" w:space="0" w:color="auto"/>
            </w:tcBorders>
            <w:noWrap/>
            <w:hideMark/>
          </w:tcPr>
          <w:p w14:paraId="6D5E2F22" w14:textId="77777777" w:rsidR="00EC1512" w:rsidRPr="00EC1512" w:rsidRDefault="00EC1512" w:rsidP="00EC1512">
            <w:pPr>
              <w:rPr>
                <w:rFonts w:ascii="Aptos Narrow" w:eastAsia="Times New Roman" w:hAnsi="Aptos Narrow" w:cs="Times New Roman"/>
                <w:color w:val="000000"/>
                <w:sz w:val="22"/>
                <w:szCs w:val="22"/>
              </w:rPr>
            </w:pPr>
            <w:r w:rsidRPr="00EC1512">
              <w:rPr>
                <w:rFonts w:ascii="Aptos Narrow" w:eastAsia="Times New Roman" w:hAnsi="Aptos Narrow" w:cs="Times New Roman"/>
                <w:color w:val="000000"/>
                <w:sz w:val="22"/>
                <w:szCs w:val="22"/>
              </w:rPr>
              <w:t>Buttons</w:t>
            </w:r>
          </w:p>
        </w:tc>
        <w:tc>
          <w:tcPr>
            <w:tcW w:w="2430" w:type="dxa"/>
            <w:noWrap/>
            <w:hideMark/>
          </w:tcPr>
          <w:p w14:paraId="51432E8D" w14:textId="77777777" w:rsidR="00EC1512" w:rsidRPr="00EC1512" w:rsidRDefault="00EC1512" w:rsidP="00EC1512">
            <w:pP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sz w:val="22"/>
                <w:szCs w:val="22"/>
              </w:rPr>
            </w:pPr>
          </w:p>
        </w:tc>
        <w:tc>
          <w:tcPr>
            <w:tcW w:w="1524" w:type="dxa"/>
            <w:noWrap/>
            <w:hideMark/>
          </w:tcPr>
          <w:p w14:paraId="195DB32A" w14:textId="77777777" w:rsidR="00EC1512" w:rsidRPr="00EC1512" w:rsidRDefault="00EC1512" w:rsidP="00EC1512">
            <w:pPr>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sz w:val="22"/>
                <w:szCs w:val="22"/>
              </w:rPr>
            </w:pPr>
            <w:r w:rsidRPr="00EC1512">
              <w:rPr>
                <w:rFonts w:ascii="Aptos Narrow" w:eastAsia="Times New Roman" w:hAnsi="Aptos Narrow" w:cs="Times New Roman"/>
                <w:color w:val="000000"/>
                <w:sz w:val="22"/>
                <w:szCs w:val="22"/>
              </w:rPr>
              <w:t>$0.50</w:t>
            </w:r>
          </w:p>
        </w:tc>
        <w:tc>
          <w:tcPr>
            <w:tcW w:w="1144" w:type="dxa"/>
            <w:noWrap/>
            <w:hideMark/>
          </w:tcPr>
          <w:p w14:paraId="3AAF00DD" w14:textId="77777777" w:rsidR="00EC1512" w:rsidRPr="00EC1512" w:rsidRDefault="00EC1512" w:rsidP="00EC1512">
            <w:pPr>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sz w:val="22"/>
                <w:szCs w:val="22"/>
              </w:rPr>
            </w:pPr>
            <w:r w:rsidRPr="00EC1512">
              <w:rPr>
                <w:rFonts w:ascii="Aptos Narrow" w:eastAsia="Times New Roman" w:hAnsi="Aptos Narrow" w:cs="Times New Roman"/>
                <w:color w:val="000000"/>
                <w:sz w:val="22"/>
                <w:szCs w:val="22"/>
              </w:rPr>
              <w:t>2</w:t>
            </w:r>
          </w:p>
        </w:tc>
        <w:tc>
          <w:tcPr>
            <w:tcW w:w="1256" w:type="dxa"/>
            <w:noWrap/>
            <w:hideMark/>
          </w:tcPr>
          <w:p w14:paraId="66C0F75F" w14:textId="77777777" w:rsidR="00EC1512" w:rsidRPr="00EC1512" w:rsidRDefault="00EC1512" w:rsidP="00EC1512">
            <w:pPr>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sz w:val="22"/>
                <w:szCs w:val="22"/>
              </w:rPr>
            </w:pPr>
            <w:r w:rsidRPr="00EC1512">
              <w:rPr>
                <w:rFonts w:ascii="Aptos Narrow" w:eastAsia="Times New Roman" w:hAnsi="Aptos Narrow" w:cs="Times New Roman"/>
                <w:color w:val="000000"/>
                <w:sz w:val="22"/>
                <w:szCs w:val="22"/>
              </w:rPr>
              <w:t>$1.00</w:t>
            </w:r>
          </w:p>
        </w:tc>
        <w:tc>
          <w:tcPr>
            <w:tcW w:w="991" w:type="dxa"/>
            <w:tcBorders>
              <w:right w:val="single" w:sz="4" w:space="0" w:color="auto"/>
            </w:tcBorders>
            <w:noWrap/>
            <w:hideMark/>
          </w:tcPr>
          <w:p w14:paraId="13DEF698" w14:textId="77777777" w:rsidR="00EC1512" w:rsidRPr="00EC1512" w:rsidRDefault="00EC1512" w:rsidP="00EC1512">
            <w:pPr>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sz w:val="22"/>
                <w:szCs w:val="22"/>
              </w:rPr>
            </w:pPr>
            <w:r w:rsidRPr="00EC1512">
              <w:rPr>
                <w:rFonts w:ascii="Aptos Narrow" w:eastAsia="Times New Roman" w:hAnsi="Aptos Narrow" w:cs="Times New Roman"/>
                <w:color w:val="000000"/>
                <w:sz w:val="22"/>
                <w:szCs w:val="22"/>
              </w:rPr>
              <w:t>$15.00</w:t>
            </w:r>
          </w:p>
        </w:tc>
      </w:tr>
      <w:tr w:rsidR="00EC1512" w:rsidRPr="00EC1512" w14:paraId="0333ECAD" w14:textId="77777777" w:rsidTr="00EC1512">
        <w:trPr>
          <w:trHeight w:val="291"/>
        </w:trPr>
        <w:tc>
          <w:tcPr>
            <w:cnfStyle w:val="001000000000" w:firstRow="0" w:lastRow="0" w:firstColumn="1" w:lastColumn="0" w:oddVBand="0" w:evenVBand="0" w:oddHBand="0" w:evenHBand="0" w:firstRowFirstColumn="0" w:firstRowLastColumn="0" w:lastRowFirstColumn="0" w:lastRowLastColumn="0"/>
            <w:tcW w:w="2217" w:type="dxa"/>
            <w:tcBorders>
              <w:left w:val="single" w:sz="4" w:space="0" w:color="auto"/>
              <w:bottom w:val="single" w:sz="4" w:space="0" w:color="auto"/>
            </w:tcBorders>
            <w:noWrap/>
            <w:hideMark/>
          </w:tcPr>
          <w:p w14:paraId="7B2FF232" w14:textId="77777777" w:rsidR="00EC1512" w:rsidRPr="00EC1512" w:rsidRDefault="00EC1512" w:rsidP="00EC1512">
            <w:pPr>
              <w:rPr>
                <w:rFonts w:ascii="Aptos Narrow" w:eastAsia="Times New Roman" w:hAnsi="Aptos Narrow" w:cs="Times New Roman"/>
                <w:color w:val="000000"/>
                <w:sz w:val="22"/>
                <w:szCs w:val="22"/>
              </w:rPr>
            </w:pPr>
            <w:r w:rsidRPr="00EC1512">
              <w:rPr>
                <w:rFonts w:ascii="Aptos Narrow" w:eastAsia="Times New Roman" w:hAnsi="Aptos Narrow" w:cs="Times New Roman"/>
                <w:color w:val="000000"/>
                <w:sz w:val="22"/>
                <w:szCs w:val="22"/>
              </w:rPr>
              <w:lastRenderedPageBreak/>
              <w:t>Transistors</w:t>
            </w:r>
          </w:p>
        </w:tc>
        <w:tc>
          <w:tcPr>
            <w:tcW w:w="2430" w:type="dxa"/>
            <w:tcBorders>
              <w:bottom w:val="single" w:sz="4" w:space="0" w:color="auto"/>
            </w:tcBorders>
            <w:noWrap/>
            <w:hideMark/>
          </w:tcPr>
          <w:p w14:paraId="796B5748" w14:textId="77777777" w:rsidR="00EC1512" w:rsidRPr="00EC1512" w:rsidRDefault="00EC1512" w:rsidP="00EC1512">
            <w:pP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2"/>
                <w:szCs w:val="22"/>
              </w:rPr>
            </w:pPr>
          </w:p>
        </w:tc>
        <w:tc>
          <w:tcPr>
            <w:tcW w:w="1524" w:type="dxa"/>
            <w:tcBorders>
              <w:bottom w:val="single" w:sz="4" w:space="0" w:color="auto"/>
            </w:tcBorders>
            <w:noWrap/>
            <w:hideMark/>
          </w:tcPr>
          <w:p w14:paraId="26004D62" w14:textId="77777777" w:rsidR="00EC1512" w:rsidRPr="00EC1512" w:rsidRDefault="00EC1512" w:rsidP="00EC1512">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2"/>
                <w:szCs w:val="22"/>
              </w:rPr>
            </w:pPr>
            <w:r w:rsidRPr="00EC1512">
              <w:rPr>
                <w:rFonts w:ascii="Aptos Narrow" w:eastAsia="Times New Roman" w:hAnsi="Aptos Narrow" w:cs="Times New Roman"/>
                <w:color w:val="000000"/>
                <w:sz w:val="22"/>
                <w:szCs w:val="22"/>
              </w:rPr>
              <w:t>$0.50</w:t>
            </w:r>
          </w:p>
        </w:tc>
        <w:tc>
          <w:tcPr>
            <w:tcW w:w="1144" w:type="dxa"/>
            <w:tcBorders>
              <w:bottom w:val="single" w:sz="4" w:space="0" w:color="auto"/>
            </w:tcBorders>
            <w:noWrap/>
            <w:hideMark/>
          </w:tcPr>
          <w:p w14:paraId="74A5758D" w14:textId="77777777" w:rsidR="00EC1512" w:rsidRPr="00EC1512" w:rsidRDefault="00EC1512" w:rsidP="00EC1512">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2"/>
                <w:szCs w:val="22"/>
              </w:rPr>
            </w:pPr>
            <w:r w:rsidRPr="00EC1512">
              <w:rPr>
                <w:rFonts w:ascii="Aptos Narrow" w:eastAsia="Times New Roman" w:hAnsi="Aptos Narrow" w:cs="Times New Roman"/>
                <w:color w:val="000000"/>
                <w:sz w:val="22"/>
                <w:szCs w:val="22"/>
              </w:rPr>
              <w:t>10</w:t>
            </w:r>
          </w:p>
        </w:tc>
        <w:tc>
          <w:tcPr>
            <w:tcW w:w="1256" w:type="dxa"/>
            <w:tcBorders>
              <w:bottom w:val="single" w:sz="4" w:space="0" w:color="auto"/>
            </w:tcBorders>
            <w:noWrap/>
            <w:hideMark/>
          </w:tcPr>
          <w:p w14:paraId="0A9B90F8" w14:textId="77777777" w:rsidR="00EC1512" w:rsidRPr="00EC1512" w:rsidRDefault="00EC1512" w:rsidP="00EC1512">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2"/>
                <w:szCs w:val="22"/>
              </w:rPr>
            </w:pPr>
            <w:r w:rsidRPr="00EC1512">
              <w:rPr>
                <w:rFonts w:ascii="Aptos Narrow" w:eastAsia="Times New Roman" w:hAnsi="Aptos Narrow" w:cs="Times New Roman"/>
                <w:color w:val="000000"/>
                <w:sz w:val="22"/>
                <w:szCs w:val="22"/>
              </w:rPr>
              <w:t>$5.00</w:t>
            </w:r>
          </w:p>
        </w:tc>
        <w:tc>
          <w:tcPr>
            <w:tcW w:w="991" w:type="dxa"/>
            <w:tcBorders>
              <w:bottom w:val="single" w:sz="4" w:space="0" w:color="auto"/>
              <w:right w:val="single" w:sz="4" w:space="0" w:color="auto"/>
            </w:tcBorders>
            <w:noWrap/>
            <w:hideMark/>
          </w:tcPr>
          <w:p w14:paraId="0D153F8E" w14:textId="77777777" w:rsidR="00EC1512" w:rsidRPr="00EC1512" w:rsidRDefault="00EC1512" w:rsidP="00EC1512">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2"/>
                <w:szCs w:val="22"/>
              </w:rPr>
            </w:pPr>
            <w:r w:rsidRPr="00EC1512">
              <w:rPr>
                <w:rFonts w:ascii="Aptos Narrow" w:eastAsia="Times New Roman" w:hAnsi="Aptos Narrow" w:cs="Times New Roman"/>
                <w:color w:val="000000"/>
                <w:sz w:val="22"/>
                <w:szCs w:val="22"/>
              </w:rPr>
              <w:t>$75.00</w:t>
            </w:r>
          </w:p>
        </w:tc>
      </w:tr>
      <w:tr w:rsidR="00EC1512" w:rsidRPr="00EC1512" w14:paraId="5D2F0A3E" w14:textId="77777777" w:rsidTr="006C7C8F">
        <w:trPr>
          <w:cnfStyle w:val="000000100000" w:firstRow="0" w:lastRow="0" w:firstColumn="0" w:lastColumn="0" w:oddVBand="0" w:evenVBand="0" w:oddHBand="1"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2217" w:type="dxa"/>
            <w:tcBorders>
              <w:top w:val="single" w:sz="4" w:space="0" w:color="auto"/>
              <w:bottom w:val="nil"/>
              <w:right w:val="nil"/>
            </w:tcBorders>
            <w:shd w:val="clear" w:color="auto" w:fill="auto"/>
            <w:noWrap/>
            <w:hideMark/>
          </w:tcPr>
          <w:p w14:paraId="7A0B6443" w14:textId="77777777" w:rsidR="00EC1512" w:rsidRPr="00EC1512" w:rsidRDefault="00EC1512" w:rsidP="00EC1512">
            <w:pPr>
              <w:jc w:val="right"/>
              <w:rPr>
                <w:rFonts w:ascii="Aptos Narrow" w:eastAsia="Times New Roman" w:hAnsi="Aptos Narrow" w:cs="Times New Roman"/>
                <w:color w:val="000000"/>
                <w:sz w:val="22"/>
                <w:szCs w:val="22"/>
              </w:rPr>
            </w:pPr>
          </w:p>
        </w:tc>
        <w:tc>
          <w:tcPr>
            <w:tcW w:w="2430" w:type="dxa"/>
            <w:tcBorders>
              <w:top w:val="single" w:sz="4" w:space="0" w:color="auto"/>
              <w:left w:val="nil"/>
              <w:bottom w:val="nil"/>
              <w:right w:val="nil"/>
            </w:tcBorders>
            <w:shd w:val="clear" w:color="auto" w:fill="auto"/>
            <w:noWrap/>
            <w:hideMark/>
          </w:tcPr>
          <w:p w14:paraId="2212601F" w14:textId="77777777" w:rsidR="00EC1512" w:rsidRPr="00EC1512" w:rsidRDefault="00EC1512" w:rsidP="00EC1512">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c>
          <w:tcPr>
            <w:tcW w:w="1524" w:type="dxa"/>
            <w:tcBorders>
              <w:top w:val="single" w:sz="4" w:space="0" w:color="auto"/>
              <w:left w:val="nil"/>
              <w:bottom w:val="nil"/>
              <w:right w:val="nil"/>
            </w:tcBorders>
            <w:shd w:val="clear" w:color="auto" w:fill="auto"/>
            <w:noWrap/>
            <w:hideMark/>
          </w:tcPr>
          <w:p w14:paraId="35FE4088" w14:textId="77777777" w:rsidR="00EC1512" w:rsidRPr="00EC1512" w:rsidRDefault="00EC1512" w:rsidP="00EC1512">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c>
          <w:tcPr>
            <w:tcW w:w="1144" w:type="dxa"/>
            <w:tcBorders>
              <w:top w:val="single" w:sz="4" w:space="0" w:color="auto"/>
              <w:left w:val="nil"/>
              <w:bottom w:val="nil"/>
              <w:right w:val="nil"/>
            </w:tcBorders>
            <w:shd w:val="clear" w:color="auto" w:fill="auto"/>
            <w:noWrap/>
            <w:hideMark/>
          </w:tcPr>
          <w:p w14:paraId="75FE6EE1" w14:textId="77777777" w:rsidR="00EC1512" w:rsidRPr="00EC1512" w:rsidRDefault="00EC1512" w:rsidP="00EC1512">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c>
          <w:tcPr>
            <w:tcW w:w="1256" w:type="dxa"/>
            <w:tcBorders>
              <w:top w:val="single" w:sz="4" w:space="0" w:color="auto"/>
              <w:left w:val="nil"/>
              <w:bottom w:val="single" w:sz="12" w:space="0" w:color="auto"/>
              <w:right w:val="nil"/>
            </w:tcBorders>
            <w:shd w:val="clear" w:color="auto" w:fill="auto"/>
            <w:noWrap/>
            <w:hideMark/>
          </w:tcPr>
          <w:p w14:paraId="3CF0A6E6" w14:textId="77777777" w:rsidR="00EC1512" w:rsidRPr="00EC1512" w:rsidRDefault="00EC1512" w:rsidP="00EC1512">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c>
          <w:tcPr>
            <w:tcW w:w="991" w:type="dxa"/>
            <w:tcBorders>
              <w:top w:val="single" w:sz="4" w:space="0" w:color="auto"/>
              <w:left w:val="nil"/>
              <w:bottom w:val="single" w:sz="12" w:space="0" w:color="auto"/>
            </w:tcBorders>
            <w:shd w:val="clear" w:color="auto" w:fill="auto"/>
            <w:noWrap/>
            <w:hideMark/>
          </w:tcPr>
          <w:p w14:paraId="773F9473" w14:textId="77777777" w:rsidR="00EC1512" w:rsidRPr="00EC1512" w:rsidRDefault="00EC1512" w:rsidP="00EC1512">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r>
      <w:tr w:rsidR="006C7C8F" w:rsidRPr="00EC1512" w14:paraId="68EEDB32" w14:textId="77777777" w:rsidTr="006C7C8F">
        <w:trPr>
          <w:trHeight w:val="291"/>
        </w:trPr>
        <w:tc>
          <w:tcPr>
            <w:cnfStyle w:val="001000000000" w:firstRow="0" w:lastRow="0" w:firstColumn="1" w:lastColumn="0" w:oddVBand="0" w:evenVBand="0" w:oddHBand="0" w:evenHBand="0" w:firstRowFirstColumn="0" w:firstRowLastColumn="0" w:lastRowFirstColumn="0" w:lastRowLastColumn="0"/>
            <w:tcW w:w="2217" w:type="dxa"/>
            <w:tcBorders>
              <w:top w:val="nil"/>
              <w:bottom w:val="nil"/>
              <w:right w:val="nil"/>
            </w:tcBorders>
            <w:noWrap/>
            <w:hideMark/>
          </w:tcPr>
          <w:p w14:paraId="70A8E023" w14:textId="5CFFB029" w:rsidR="006C7C8F" w:rsidRPr="00EC1512" w:rsidRDefault="006C7C8F" w:rsidP="006C7C8F">
            <w:pPr>
              <w:rPr>
                <w:rFonts w:ascii="Times New Roman" w:eastAsia="Times New Roman" w:hAnsi="Times New Roman" w:cs="Times New Roman"/>
                <w:sz w:val="20"/>
                <w:szCs w:val="20"/>
              </w:rPr>
            </w:pPr>
          </w:p>
        </w:tc>
        <w:tc>
          <w:tcPr>
            <w:tcW w:w="2430" w:type="dxa"/>
            <w:tcBorders>
              <w:top w:val="nil"/>
              <w:left w:val="nil"/>
              <w:bottom w:val="nil"/>
              <w:right w:val="nil"/>
            </w:tcBorders>
            <w:noWrap/>
            <w:hideMark/>
          </w:tcPr>
          <w:p w14:paraId="19AB82F9" w14:textId="77777777" w:rsidR="006C7C8F" w:rsidRPr="00EC1512" w:rsidRDefault="006C7C8F" w:rsidP="006C7C8F">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1524" w:type="dxa"/>
            <w:tcBorders>
              <w:top w:val="nil"/>
              <w:left w:val="nil"/>
              <w:bottom w:val="nil"/>
              <w:right w:val="nil"/>
            </w:tcBorders>
            <w:noWrap/>
            <w:hideMark/>
          </w:tcPr>
          <w:p w14:paraId="63CC3F6E" w14:textId="77777777" w:rsidR="006C7C8F" w:rsidRPr="00EC1512" w:rsidRDefault="006C7C8F" w:rsidP="006C7C8F">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1144" w:type="dxa"/>
            <w:tcBorders>
              <w:top w:val="nil"/>
              <w:left w:val="nil"/>
              <w:bottom w:val="nil"/>
              <w:right w:val="single" w:sz="12" w:space="0" w:color="auto"/>
            </w:tcBorders>
            <w:noWrap/>
            <w:hideMark/>
          </w:tcPr>
          <w:p w14:paraId="2DAA48E9" w14:textId="77777777" w:rsidR="006C7C8F" w:rsidRPr="00EC1512" w:rsidRDefault="006C7C8F" w:rsidP="006C7C8F">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1256" w:type="dxa"/>
            <w:tcBorders>
              <w:top w:val="single" w:sz="12" w:space="0" w:color="auto"/>
              <w:left w:val="single" w:sz="12" w:space="0" w:color="auto"/>
              <w:bottom w:val="single" w:sz="12" w:space="0" w:color="auto"/>
            </w:tcBorders>
            <w:shd w:val="clear" w:color="auto" w:fill="A5C9EB" w:themeFill="text2" w:themeFillTint="40"/>
            <w:noWrap/>
            <w:vAlign w:val="bottom"/>
            <w:hideMark/>
          </w:tcPr>
          <w:p w14:paraId="78BBE656" w14:textId="1F2A0E08" w:rsidR="006C7C8F" w:rsidRPr="00EC1512" w:rsidRDefault="006C7C8F" w:rsidP="006C7C8F">
            <w:pP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b/>
                <w:bCs/>
                <w:color w:val="000000"/>
                <w:sz w:val="22"/>
                <w:szCs w:val="22"/>
              </w:rPr>
            </w:pPr>
            <w:r>
              <w:rPr>
                <w:rFonts w:ascii="Aptos Narrow" w:hAnsi="Aptos Narrow"/>
                <w:b/>
                <w:bCs/>
                <w:color w:val="000000"/>
                <w:sz w:val="22"/>
                <w:szCs w:val="22"/>
              </w:rPr>
              <w:t>TOTAL</w:t>
            </w:r>
          </w:p>
        </w:tc>
        <w:tc>
          <w:tcPr>
            <w:tcW w:w="991" w:type="dxa"/>
            <w:tcBorders>
              <w:top w:val="single" w:sz="12" w:space="0" w:color="auto"/>
              <w:bottom w:val="single" w:sz="12" w:space="0" w:color="auto"/>
              <w:right w:val="single" w:sz="12" w:space="0" w:color="auto"/>
            </w:tcBorders>
            <w:shd w:val="clear" w:color="auto" w:fill="A5C9EB" w:themeFill="text2" w:themeFillTint="40"/>
            <w:noWrap/>
            <w:vAlign w:val="bottom"/>
            <w:hideMark/>
          </w:tcPr>
          <w:p w14:paraId="5B806D52" w14:textId="787E4C8D" w:rsidR="006C7C8F" w:rsidRPr="00EC1512" w:rsidRDefault="006C7C8F" w:rsidP="006C7C8F">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b/>
                <w:bCs/>
                <w:color w:val="000000"/>
                <w:sz w:val="22"/>
                <w:szCs w:val="22"/>
              </w:rPr>
            </w:pPr>
            <w:r>
              <w:rPr>
                <w:rFonts w:ascii="Aptos Narrow" w:hAnsi="Aptos Narrow"/>
                <w:color w:val="000000"/>
                <w:sz w:val="22"/>
                <w:szCs w:val="22"/>
              </w:rPr>
              <w:t>$735.00</w:t>
            </w:r>
          </w:p>
        </w:tc>
      </w:tr>
    </w:tbl>
    <w:p w14:paraId="716298B7" w14:textId="436AF04C" w:rsidR="0098482A" w:rsidRDefault="00EC1512" w:rsidP="0098482A">
      <w:pPr>
        <w:pStyle w:val="Heading2"/>
      </w:pPr>
      <w:bookmarkStart w:id="22" w:name="_Toc177647863"/>
      <w:r>
        <w:t>Minor Costs</w:t>
      </w:r>
      <w:bookmarkEnd w:id="22"/>
    </w:p>
    <w:p w14:paraId="78917B75" w14:textId="58F7F3DF" w:rsidR="0098482A" w:rsidRPr="0098482A" w:rsidRDefault="009608E2" w:rsidP="0098482A">
      <w:r>
        <w:t xml:space="preserve">It is expected we will incur </w:t>
      </w:r>
      <w:r w:rsidR="00F72A0D">
        <w:t>some minor costs throughout the prototyping and development stages of this project, they are projected as follows.</w:t>
      </w:r>
    </w:p>
    <w:p w14:paraId="55647F34" w14:textId="12745924" w:rsidR="00EC1512" w:rsidRDefault="00EC1512" w:rsidP="0098482A">
      <w:pPr>
        <w:pStyle w:val="Heading3"/>
      </w:pPr>
      <w:r>
        <w:t>Manufacturing</w:t>
      </w:r>
    </w:p>
    <w:p w14:paraId="5D23CC14" w14:textId="742B6135" w:rsidR="006C7C8F" w:rsidRDefault="006C7C8F" w:rsidP="006C7C8F">
      <w:r>
        <w:t xml:space="preserve">PCB manufacturing costs will be about $40 per order, so $120 over the prototyping stage. Enclosure manufacturing costs will be covered by </w:t>
      </w:r>
      <w:r w:rsidR="004E2F20">
        <w:t>FLoRa</w:t>
      </w:r>
      <w:r>
        <w:t xml:space="preserve"> Communications.</w:t>
      </w:r>
    </w:p>
    <w:p w14:paraId="71CD7DAA" w14:textId="769D2CDA" w:rsidR="006C7C8F" w:rsidRDefault="006C7C8F" w:rsidP="00D42EED">
      <w:pPr>
        <w:pStyle w:val="Heading3"/>
      </w:pPr>
      <w:r>
        <w:t>Shipping</w:t>
      </w:r>
    </w:p>
    <w:p w14:paraId="4E60CCA3" w14:textId="7297797E" w:rsidR="006C7C8F" w:rsidRDefault="006C7C8F" w:rsidP="006C7C8F">
      <w:r>
        <w:t xml:space="preserve">We estimate $300 will be required over the course of the prototyping stage to ship parts and PCBs. </w:t>
      </w:r>
    </w:p>
    <w:p w14:paraId="4805FDA8" w14:textId="67A42EC7" w:rsidR="00625824" w:rsidRDefault="00625824" w:rsidP="00D42EED">
      <w:pPr>
        <w:pStyle w:val="Heading2"/>
      </w:pPr>
      <w:bookmarkStart w:id="23" w:name="_Toc177647864"/>
      <w:r>
        <w:t>Capital</w:t>
      </w:r>
      <w:bookmarkEnd w:id="23"/>
    </w:p>
    <w:p w14:paraId="382EF60F" w14:textId="039444A1" w:rsidR="00625824" w:rsidRPr="00625824" w:rsidRDefault="00625824" w:rsidP="00625824">
      <w:r>
        <w:t>Camosun College has agreed to fund the prototyping stage.</w:t>
      </w:r>
    </w:p>
    <w:p w14:paraId="39AD86DD" w14:textId="25FC29CF" w:rsidR="008E4E50" w:rsidRDefault="008E4E50" w:rsidP="008E4E50">
      <w:pPr>
        <w:pStyle w:val="Heading1"/>
        <w:pBdr>
          <w:bottom w:val="single" w:sz="4" w:space="1" w:color="auto"/>
        </w:pBdr>
      </w:pPr>
      <w:bookmarkStart w:id="24" w:name="_Toc177647865"/>
      <w:r>
        <w:t>Assumptions</w:t>
      </w:r>
      <w:bookmarkEnd w:id="24"/>
    </w:p>
    <w:p w14:paraId="22E3BF32" w14:textId="743B7EBE" w:rsidR="00D42EED" w:rsidRDefault="00F72A0D" w:rsidP="00D42EED">
      <w:r>
        <w:t>With our design choices we have had to make some assumptions, though unlikely that these will interfere with the success of our development, it is worth noting that they do exist.</w:t>
      </w:r>
    </w:p>
    <w:p w14:paraId="4EE4B322" w14:textId="77777777" w:rsidR="00D42EED" w:rsidRDefault="00D42EED" w:rsidP="00D42EED"/>
    <w:p w14:paraId="1632B8C9" w14:textId="77917934" w:rsidR="00FD4DA7" w:rsidRDefault="00FD4DA7" w:rsidP="00FD4DA7">
      <w:pPr>
        <w:pStyle w:val="Caption"/>
        <w:keepNext/>
      </w:pPr>
      <w:r>
        <w:t xml:space="preserve">Table </w:t>
      </w:r>
      <w:fldSimple w:instr=" SEQ Table \* ARABIC ">
        <w:r>
          <w:rPr>
            <w:noProof/>
          </w:rPr>
          <w:t>4</w:t>
        </w:r>
      </w:fldSimple>
      <w:r>
        <w:t>: Operating assumptions ranked according to their expected risk to the project.</w:t>
      </w:r>
    </w:p>
    <w:tbl>
      <w:tblPr>
        <w:tblStyle w:val="GridTable2"/>
        <w:tblW w:w="0" w:type="auto"/>
        <w:tblLook w:val="04A0" w:firstRow="1" w:lastRow="0" w:firstColumn="1" w:lastColumn="0" w:noHBand="0" w:noVBand="1"/>
      </w:tblPr>
      <w:tblGrid>
        <w:gridCol w:w="2835"/>
        <w:gridCol w:w="1985"/>
        <w:gridCol w:w="4530"/>
      </w:tblGrid>
      <w:tr w:rsidR="00625824" w14:paraId="23A10DDD" w14:textId="77777777" w:rsidTr="006258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14:paraId="1CAA5E9F" w14:textId="05FD87E1" w:rsidR="00625824" w:rsidRDefault="00625824" w:rsidP="00686568">
            <w:r>
              <w:t>Relative Risk to Project</w:t>
            </w:r>
          </w:p>
        </w:tc>
        <w:tc>
          <w:tcPr>
            <w:tcW w:w="1985" w:type="dxa"/>
          </w:tcPr>
          <w:p w14:paraId="4EFCCD62" w14:textId="63C5280F" w:rsidR="00625824" w:rsidRDefault="00625824" w:rsidP="00686568">
            <w:pPr>
              <w:cnfStyle w:val="100000000000" w:firstRow="1" w:lastRow="0" w:firstColumn="0" w:lastColumn="0" w:oddVBand="0" w:evenVBand="0" w:oddHBand="0" w:evenHBand="0" w:firstRowFirstColumn="0" w:firstRowLastColumn="0" w:lastRowFirstColumn="0" w:lastRowLastColumn="0"/>
            </w:pPr>
            <w:r>
              <w:t>Assumption</w:t>
            </w:r>
          </w:p>
        </w:tc>
        <w:tc>
          <w:tcPr>
            <w:tcW w:w="4530" w:type="dxa"/>
          </w:tcPr>
          <w:p w14:paraId="535FF75A" w14:textId="6AB9F477" w:rsidR="00625824" w:rsidRDefault="00625824" w:rsidP="00686568">
            <w:pPr>
              <w:cnfStyle w:val="100000000000" w:firstRow="1" w:lastRow="0" w:firstColumn="0" w:lastColumn="0" w:oddVBand="0" w:evenVBand="0" w:oddHBand="0" w:evenHBand="0" w:firstRowFirstColumn="0" w:firstRowLastColumn="0" w:lastRowFirstColumn="0" w:lastRowLastColumn="0"/>
            </w:pPr>
            <w:r>
              <w:t>Notes</w:t>
            </w:r>
          </w:p>
        </w:tc>
      </w:tr>
      <w:tr w:rsidR="00625824" w14:paraId="0DB88578" w14:textId="77777777" w:rsidTr="006258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14:paraId="749DACC7" w14:textId="53F1593F" w:rsidR="00625824" w:rsidRDefault="00625824" w:rsidP="00686568">
            <w:r>
              <w:t>1</w:t>
            </w:r>
          </w:p>
        </w:tc>
        <w:tc>
          <w:tcPr>
            <w:tcW w:w="1985" w:type="dxa"/>
          </w:tcPr>
          <w:p w14:paraId="5FFA31CC" w14:textId="75C2B91C" w:rsidR="00625824" w:rsidRDefault="00625824" w:rsidP="00686568">
            <w:pPr>
              <w:cnfStyle w:val="000000100000" w:firstRow="0" w:lastRow="0" w:firstColumn="0" w:lastColumn="0" w:oddVBand="0" w:evenVBand="0" w:oddHBand="1" w:evenHBand="0" w:firstRowFirstColumn="0" w:firstRowLastColumn="0" w:lastRowFirstColumn="0" w:lastRowLastColumn="0"/>
            </w:pPr>
            <w:r>
              <w:t>Modules will be available throughout the prototyping stage.</w:t>
            </w:r>
          </w:p>
        </w:tc>
        <w:tc>
          <w:tcPr>
            <w:tcW w:w="4530" w:type="dxa"/>
          </w:tcPr>
          <w:p w14:paraId="1C554158" w14:textId="72B04A50" w:rsidR="00625824" w:rsidRDefault="00625824" w:rsidP="00625824">
            <w:pPr>
              <w:cnfStyle w:val="000000100000" w:firstRow="0" w:lastRow="0" w:firstColumn="0" w:lastColumn="0" w:oddVBand="0" w:evenVBand="0" w:oddHBand="1" w:evenHBand="0" w:firstRowFirstColumn="0" w:firstRowLastColumn="0" w:lastRowFirstColumn="0" w:lastRowLastColumn="0"/>
            </w:pPr>
            <w:r>
              <w:t xml:space="preserve">The WAVE LoRa module is the most at risk. Vendors do not typically hold large stock of this </w:t>
            </w:r>
            <w:r w:rsidR="0038431D">
              <w:t>module,</w:t>
            </w:r>
            <w:r>
              <w:t xml:space="preserve"> and it has a lead time of 3-4 weeks, but our vendor has assured us they will be available. We will also proactively order the quantity we need for the project ahead of time.</w:t>
            </w:r>
          </w:p>
        </w:tc>
      </w:tr>
      <w:tr w:rsidR="00625824" w14:paraId="42FB677E" w14:textId="77777777" w:rsidTr="00625824">
        <w:tc>
          <w:tcPr>
            <w:cnfStyle w:val="001000000000" w:firstRow="0" w:lastRow="0" w:firstColumn="1" w:lastColumn="0" w:oddVBand="0" w:evenVBand="0" w:oddHBand="0" w:evenHBand="0" w:firstRowFirstColumn="0" w:firstRowLastColumn="0" w:lastRowFirstColumn="0" w:lastRowLastColumn="0"/>
            <w:tcW w:w="2835" w:type="dxa"/>
          </w:tcPr>
          <w:p w14:paraId="7AE4FE6B" w14:textId="6CF9BB13" w:rsidR="00625824" w:rsidRDefault="00625824" w:rsidP="00686568">
            <w:r>
              <w:t>2</w:t>
            </w:r>
          </w:p>
        </w:tc>
        <w:tc>
          <w:tcPr>
            <w:tcW w:w="1985" w:type="dxa"/>
          </w:tcPr>
          <w:p w14:paraId="3E01470E" w14:textId="34B1296F" w:rsidR="00625824" w:rsidRDefault="00625824" w:rsidP="00686568">
            <w:pPr>
              <w:cnfStyle w:val="000000000000" w:firstRow="0" w:lastRow="0" w:firstColumn="0" w:lastColumn="0" w:oddVBand="0" w:evenVBand="0" w:oddHBand="0" w:evenHBand="0" w:firstRowFirstColumn="0" w:firstRowLastColumn="0" w:lastRowFirstColumn="0" w:lastRowLastColumn="0"/>
            </w:pPr>
            <w:r>
              <w:t>Users will have a browser that supports Web Assembly</w:t>
            </w:r>
          </w:p>
        </w:tc>
        <w:tc>
          <w:tcPr>
            <w:tcW w:w="4530" w:type="dxa"/>
          </w:tcPr>
          <w:p w14:paraId="520FCB69" w14:textId="046B18FD" w:rsidR="00625824" w:rsidRDefault="00625824" w:rsidP="00686568">
            <w:pPr>
              <w:cnfStyle w:val="000000000000" w:firstRow="0" w:lastRow="0" w:firstColumn="0" w:lastColumn="0" w:oddVBand="0" w:evenVBand="0" w:oddHBand="0" w:evenHBand="0" w:firstRowFirstColumn="0" w:firstRowLastColumn="0" w:lastRowFirstColumn="0" w:lastRowLastColumn="0"/>
            </w:pPr>
            <w:r>
              <w:t xml:space="preserve">All modern browsers support Web Assembly on PC and mobile </w:t>
            </w:r>
            <w:r>
              <w:fldChar w:fldCharType="begin"/>
            </w:r>
            <w:r>
              <w:instrText xml:space="preserve"> ADDIN ZOTERO_ITEM CSL_CITATION {"citationID":"k8darZD8","properties":{"formattedCitation":"[9]","plainCitation":"[9]","noteIndex":0},"citationItems":[{"id":1322,"uris":["http://zotero.org/groups/5662152/items/KWCJ58UU"],"itemData":{"id":1322,"type":"webpage","title":"WebAssembly | Can I use... Support tables for HTML5, CSS3, etc","URL":"https://caniuse.com/wasm","accessed":{"date-parts":[["2024",9,13]]}}}],"schema":"https://github.com/citation-style-language/schema/raw/master/csl-citation.json"} </w:instrText>
            </w:r>
            <w:r>
              <w:fldChar w:fldCharType="separate"/>
            </w:r>
            <w:r w:rsidRPr="00625824">
              <w:t>[9]</w:t>
            </w:r>
            <w:r>
              <w:fldChar w:fldCharType="end"/>
            </w:r>
            <w:r>
              <w:t>, but some niche or outdated browsers do not.</w:t>
            </w:r>
          </w:p>
        </w:tc>
      </w:tr>
      <w:tr w:rsidR="00625824" w14:paraId="1165E094" w14:textId="77777777" w:rsidTr="006258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14:paraId="41BE1947" w14:textId="438ABC0B" w:rsidR="00625824" w:rsidRDefault="00625824" w:rsidP="00686568">
            <w:r>
              <w:t>3</w:t>
            </w:r>
          </w:p>
        </w:tc>
        <w:tc>
          <w:tcPr>
            <w:tcW w:w="1985" w:type="dxa"/>
          </w:tcPr>
          <w:p w14:paraId="34DC7DBA" w14:textId="13EE6C1C" w:rsidR="00625824" w:rsidRDefault="00625824" w:rsidP="00686568">
            <w:pPr>
              <w:cnfStyle w:val="000000100000" w:firstRow="0" w:lastRow="0" w:firstColumn="0" w:lastColumn="0" w:oddVBand="0" w:evenVBand="0" w:oddHBand="1" w:evenHBand="0" w:firstRowFirstColumn="0" w:firstRowLastColumn="0" w:lastRowFirstColumn="0" w:lastRowLastColumn="0"/>
            </w:pPr>
            <w:r>
              <w:t xml:space="preserve">Our system will not interfere with existing 915MHz </w:t>
            </w:r>
            <w:r>
              <w:lastRenderedPageBreak/>
              <w:t>ISM band systems</w:t>
            </w:r>
          </w:p>
        </w:tc>
        <w:tc>
          <w:tcPr>
            <w:tcW w:w="4530" w:type="dxa"/>
          </w:tcPr>
          <w:p w14:paraId="09D0269C" w14:textId="0A0025F5" w:rsidR="00625824" w:rsidRDefault="00625824" w:rsidP="00686568">
            <w:pPr>
              <w:cnfStyle w:val="000000100000" w:firstRow="0" w:lastRow="0" w:firstColumn="0" w:lastColumn="0" w:oddVBand="0" w:evenVBand="0" w:oddHBand="1" w:evenHBand="0" w:firstRowFirstColumn="0" w:firstRowLastColumn="0" w:lastRowFirstColumn="0" w:lastRowLastColumn="0"/>
            </w:pPr>
            <w:r>
              <w:lastRenderedPageBreak/>
              <w:t xml:space="preserve">The power efficiency and large processing gain of LoRa make it robust against interference, but this is always a </w:t>
            </w:r>
            <w:r>
              <w:lastRenderedPageBreak/>
              <w:t>possibility when using a license-exempt band.</w:t>
            </w:r>
          </w:p>
        </w:tc>
      </w:tr>
      <w:tr w:rsidR="00625824" w14:paraId="2F0D8EF9" w14:textId="77777777" w:rsidTr="00625824">
        <w:tc>
          <w:tcPr>
            <w:cnfStyle w:val="001000000000" w:firstRow="0" w:lastRow="0" w:firstColumn="1" w:lastColumn="0" w:oddVBand="0" w:evenVBand="0" w:oddHBand="0" w:evenHBand="0" w:firstRowFirstColumn="0" w:firstRowLastColumn="0" w:lastRowFirstColumn="0" w:lastRowLastColumn="0"/>
            <w:tcW w:w="2835" w:type="dxa"/>
          </w:tcPr>
          <w:p w14:paraId="0C654032" w14:textId="3C5CBA74" w:rsidR="00625824" w:rsidRDefault="00625824" w:rsidP="00686568">
            <w:r>
              <w:lastRenderedPageBreak/>
              <w:t>4</w:t>
            </w:r>
          </w:p>
        </w:tc>
        <w:tc>
          <w:tcPr>
            <w:tcW w:w="1985" w:type="dxa"/>
          </w:tcPr>
          <w:p w14:paraId="235C7B02" w14:textId="378BAD3D" w:rsidR="00625824" w:rsidRDefault="00625824" w:rsidP="00686568">
            <w:pPr>
              <w:cnfStyle w:val="000000000000" w:firstRow="0" w:lastRow="0" w:firstColumn="0" w:lastColumn="0" w:oddVBand="0" w:evenVBand="0" w:oddHBand="0" w:evenHBand="0" w:firstRowFirstColumn="0" w:firstRowLastColumn="0" w:lastRowFirstColumn="0" w:lastRowLastColumn="0"/>
            </w:pPr>
            <w:r>
              <w:t>The 900-928MHz band will continue to be license-exempt</w:t>
            </w:r>
          </w:p>
        </w:tc>
        <w:tc>
          <w:tcPr>
            <w:tcW w:w="4530" w:type="dxa"/>
          </w:tcPr>
          <w:p w14:paraId="2DE7C216" w14:textId="053DFB5B" w:rsidR="00625824" w:rsidRDefault="00625824" w:rsidP="00686568">
            <w:pPr>
              <w:cnfStyle w:val="000000000000" w:firstRow="0" w:lastRow="0" w:firstColumn="0" w:lastColumn="0" w:oddVBand="0" w:evenVBand="0" w:oddHBand="0" w:evenHBand="0" w:firstRowFirstColumn="0" w:firstRowLastColumn="0" w:lastRowFirstColumn="0" w:lastRowLastColumn="0"/>
            </w:pPr>
            <w:r>
              <w:t>The 900MHz ISM band is well established and it is highly unlikely that ISED Canada will significantly change the legislation for these frequencies.</w:t>
            </w:r>
          </w:p>
        </w:tc>
      </w:tr>
    </w:tbl>
    <w:p w14:paraId="0EB8E392" w14:textId="1622163C" w:rsidR="008E4E50" w:rsidRPr="00686568" w:rsidRDefault="008E4E50" w:rsidP="00686568"/>
    <w:p w14:paraId="0240CD0D" w14:textId="77777777" w:rsidR="001C444C" w:rsidRDefault="003C28E4" w:rsidP="008E4E50">
      <w:pPr>
        <w:pStyle w:val="Heading1"/>
        <w:pBdr>
          <w:bottom w:val="single" w:sz="4" w:space="1" w:color="auto"/>
        </w:pBdr>
      </w:pPr>
      <w:bookmarkStart w:id="25" w:name="_Toc177647866"/>
      <w:r w:rsidRPr="007001D9">
        <w:t>Conclusion</w:t>
      </w:r>
      <w:bookmarkEnd w:id="25"/>
    </w:p>
    <w:p w14:paraId="0E8E4F57" w14:textId="77777777" w:rsidR="004E2F20" w:rsidRPr="004E2F20" w:rsidRDefault="004E2F20" w:rsidP="004E2F20">
      <w:pPr>
        <w:rPr>
          <w:rFonts w:ascii="Times New Roman" w:eastAsia="Times New Roman" w:hAnsi="Times New Roman" w:cs="Times New Roman"/>
          <w:lang w:val="en-US" w:eastAsia="en-US"/>
        </w:rPr>
      </w:pPr>
      <w:r w:rsidRPr="004E2F20">
        <w:rPr>
          <w:rFonts w:eastAsia="Times New Roman" w:cs="Times New Roman"/>
          <w:color w:val="000000"/>
          <w:lang w:val="en-US" w:eastAsia="en-US"/>
        </w:rPr>
        <w:t>With our prototype being released December 13</w:t>
      </w:r>
      <w:r w:rsidRPr="004E2F20">
        <w:rPr>
          <w:rFonts w:eastAsia="Times New Roman" w:cs="Times New Roman"/>
          <w:color w:val="000000"/>
          <w:sz w:val="14"/>
          <w:szCs w:val="14"/>
          <w:vertAlign w:val="superscript"/>
          <w:lang w:val="en-US" w:eastAsia="en-US"/>
        </w:rPr>
        <w:t>th</w:t>
      </w:r>
      <w:r w:rsidRPr="004E2F20">
        <w:rPr>
          <w:rFonts w:eastAsia="Times New Roman" w:cs="Times New Roman"/>
          <w:color w:val="000000"/>
          <w:lang w:val="en-US" w:eastAsia="en-US"/>
        </w:rPr>
        <w:t xml:space="preserve"> of this year, there will soon be affordable options available for backcountry communication without the need for tech savvy users with deep pockets. By using this new and effective LoRa technology we hope to continue its development in wilderness safety applications such as the Kludahk trail network as well as future integration with emergency services. </w:t>
      </w:r>
    </w:p>
    <w:p w14:paraId="04868477" w14:textId="77777777" w:rsidR="004E2F20" w:rsidRPr="004E2F20" w:rsidRDefault="004E2F20" w:rsidP="004E2F20">
      <w:pPr>
        <w:rPr>
          <w:rFonts w:ascii="Times New Roman" w:eastAsia="Times New Roman" w:hAnsi="Times New Roman" w:cs="Times New Roman"/>
          <w:lang w:val="en-US" w:eastAsia="en-US"/>
        </w:rPr>
      </w:pPr>
    </w:p>
    <w:p w14:paraId="37948420" w14:textId="16D23B73" w:rsidR="004E2F20" w:rsidRPr="004E2F20" w:rsidRDefault="004E2F20" w:rsidP="004E2F20">
      <w:pPr>
        <w:rPr>
          <w:rFonts w:ascii="Times New Roman" w:eastAsia="Times New Roman" w:hAnsi="Times New Roman" w:cs="Times New Roman"/>
          <w:lang w:val="en-US" w:eastAsia="en-US"/>
        </w:rPr>
      </w:pPr>
      <w:r w:rsidRPr="004E2F20">
        <w:rPr>
          <w:rFonts w:eastAsia="Times New Roman" w:cs="Times New Roman"/>
          <w:color w:val="000000"/>
          <w:lang w:val="en-US" w:eastAsia="en-US"/>
        </w:rPr>
        <w:t xml:space="preserve">Please review our timeline and financial overviews and provide feedback prior to our September 30th budget meeting. You may contact our project manager Aaron via email at </w:t>
      </w:r>
      <w:proofErr w:type="spellStart"/>
      <w:r>
        <w:rPr>
          <w:rFonts w:eastAsia="Times New Roman" w:cs="Times New Roman"/>
          <w:color w:val="000000"/>
          <w:lang w:val="en-US" w:eastAsia="en-US"/>
        </w:rPr>
        <w:t>flora</w:t>
      </w:r>
      <w:r w:rsidRPr="004E2F20">
        <w:rPr>
          <w:rFonts w:eastAsia="Times New Roman" w:cs="Times New Roman"/>
          <w:color w:val="000000"/>
          <w:lang w:val="en-US" w:eastAsia="en-US"/>
        </w:rPr>
        <w:t>.outdoor.comms@gmail</w:t>
      </w:r>
      <w:proofErr w:type="spellEnd"/>
      <w:r w:rsidRPr="004E2F20">
        <w:rPr>
          <w:rFonts w:eastAsia="Times New Roman" w:cs="Times New Roman"/>
          <w:color w:val="000000"/>
          <w:lang w:val="en-US" w:eastAsia="en-US"/>
        </w:rPr>
        <w:t>. </w:t>
      </w:r>
    </w:p>
    <w:p w14:paraId="579D909F" w14:textId="77777777" w:rsidR="004E2F20" w:rsidRPr="004E2F20" w:rsidRDefault="004E2F20" w:rsidP="004E2F20">
      <w:pPr>
        <w:rPr>
          <w:rFonts w:ascii="Times New Roman" w:eastAsia="Times New Roman" w:hAnsi="Times New Roman" w:cs="Times New Roman"/>
          <w:lang w:val="en-US" w:eastAsia="en-US"/>
        </w:rPr>
      </w:pPr>
    </w:p>
    <w:p w14:paraId="52C20B29" w14:textId="2BCE9F63" w:rsidR="004E2F20" w:rsidRPr="004E2F20" w:rsidRDefault="004E2F20" w:rsidP="004E2F20">
      <w:pPr>
        <w:rPr>
          <w:rFonts w:ascii="Times New Roman" w:eastAsia="Times New Roman" w:hAnsi="Times New Roman" w:cs="Times New Roman"/>
          <w:lang w:val="en-US" w:eastAsia="en-US"/>
        </w:rPr>
      </w:pPr>
      <w:r w:rsidRPr="004E2F20">
        <w:rPr>
          <w:rFonts w:eastAsia="Times New Roman" w:cs="Times New Roman"/>
          <w:color w:val="000000"/>
          <w:lang w:val="en-US" w:eastAsia="en-US"/>
        </w:rPr>
        <w:t xml:space="preserve">We at </w:t>
      </w:r>
      <w:r>
        <w:rPr>
          <w:rFonts w:eastAsia="Times New Roman" w:cs="Times New Roman"/>
          <w:color w:val="000000"/>
          <w:lang w:val="en-US" w:eastAsia="en-US"/>
        </w:rPr>
        <w:t>FLoRa</w:t>
      </w:r>
      <w:r w:rsidRPr="004E2F20">
        <w:rPr>
          <w:rFonts w:eastAsia="Times New Roman" w:cs="Times New Roman"/>
          <w:color w:val="000000"/>
          <w:lang w:val="en-US" w:eastAsia="en-US"/>
        </w:rPr>
        <w:t xml:space="preserve"> </w:t>
      </w:r>
      <w:r w:rsidR="00D42EED">
        <w:rPr>
          <w:rFonts w:eastAsia="Times New Roman" w:cs="Times New Roman"/>
          <w:color w:val="000000"/>
          <w:lang w:val="en-US" w:eastAsia="en-US"/>
        </w:rPr>
        <w:t>C</w:t>
      </w:r>
      <w:r w:rsidRPr="004E2F20">
        <w:rPr>
          <w:rFonts w:eastAsia="Times New Roman" w:cs="Times New Roman"/>
          <w:color w:val="000000"/>
          <w:lang w:val="en-US" w:eastAsia="en-US"/>
        </w:rPr>
        <w:t>ommunications are excited to work with you, making the local outdoors a safer place by chatting on the trail</w:t>
      </w:r>
      <w:r w:rsidR="00B84FCA">
        <w:rPr>
          <w:rFonts w:eastAsia="Times New Roman" w:cs="Times New Roman"/>
          <w:color w:val="000000"/>
          <w:lang w:val="en-US" w:eastAsia="en-US"/>
        </w:rPr>
        <w:t xml:space="preserve">. We invite </w:t>
      </w:r>
      <w:r w:rsidR="00B84FCA" w:rsidRPr="00B84FCA">
        <w:rPr>
          <w:rFonts w:eastAsia="Times New Roman" w:cs="Times New Roman"/>
          <w:color w:val="000000"/>
          <w:lang w:val="en-US" w:eastAsia="en-US"/>
        </w:rPr>
        <w:t>you</w:t>
      </w:r>
      <w:r w:rsidR="00B84FCA" w:rsidRPr="00B84FCA">
        <w:t xml:space="preserve"> to join us when we unveil the prototype (Version 0) of Petal Radio with the AVAlink web interface on December 13th at the 2024 Camosun College Capstone Symposium!</w:t>
      </w:r>
    </w:p>
    <w:p w14:paraId="79331735" w14:textId="77777777" w:rsidR="004E2F20" w:rsidRPr="004E2F20" w:rsidRDefault="004E2F20" w:rsidP="004E2F20">
      <w:pPr>
        <w:rPr>
          <w:rFonts w:ascii="Times New Roman" w:eastAsia="Times New Roman" w:hAnsi="Times New Roman" w:cs="Times New Roman"/>
          <w:lang w:val="en-US" w:eastAsia="en-US"/>
        </w:rPr>
      </w:pPr>
    </w:p>
    <w:p w14:paraId="380E3B00" w14:textId="77777777" w:rsidR="004E2F20" w:rsidRPr="004E2F20" w:rsidRDefault="004E2F20" w:rsidP="004E2F20">
      <w:pPr>
        <w:rPr>
          <w:rFonts w:ascii="Times New Roman" w:eastAsia="Times New Roman" w:hAnsi="Times New Roman" w:cs="Times New Roman"/>
          <w:lang w:val="en-US" w:eastAsia="en-US"/>
        </w:rPr>
      </w:pPr>
      <w:r w:rsidRPr="004E2F20">
        <w:rPr>
          <w:rFonts w:eastAsia="Times New Roman" w:cs="Times New Roman"/>
          <w:color w:val="000000"/>
          <w:lang w:val="en-US" w:eastAsia="en-US"/>
        </w:rPr>
        <w:t>Many thanks, </w:t>
      </w:r>
    </w:p>
    <w:p w14:paraId="14FA3476" w14:textId="77D84423" w:rsidR="004E2F20" w:rsidRPr="004E2F20" w:rsidRDefault="004E2F20" w:rsidP="004E2F20">
      <w:pPr>
        <w:rPr>
          <w:rFonts w:ascii="Times New Roman" w:eastAsia="Times New Roman" w:hAnsi="Times New Roman" w:cs="Times New Roman"/>
          <w:lang w:val="en-US" w:eastAsia="en-US"/>
        </w:rPr>
      </w:pPr>
      <w:r w:rsidRPr="004E2F20">
        <w:rPr>
          <w:rFonts w:eastAsia="Times New Roman" w:cs="Times New Roman"/>
          <w:color w:val="000000"/>
          <w:lang w:val="en-US" w:eastAsia="en-US"/>
        </w:rPr>
        <w:t xml:space="preserve">The </w:t>
      </w:r>
      <w:r>
        <w:rPr>
          <w:rFonts w:eastAsia="Times New Roman" w:cs="Times New Roman"/>
          <w:color w:val="000000"/>
          <w:lang w:val="en-US" w:eastAsia="en-US"/>
        </w:rPr>
        <w:t>FLoRa</w:t>
      </w:r>
      <w:r w:rsidRPr="004E2F20">
        <w:rPr>
          <w:rFonts w:eastAsia="Times New Roman" w:cs="Times New Roman"/>
          <w:color w:val="000000"/>
          <w:lang w:val="en-US" w:eastAsia="en-US"/>
        </w:rPr>
        <w:t xml:space="preserve"> comms team</w:t>
      </w:r>
    </w:p>
    <w:p w14:paraId="0521905A" w14:textId="5DBB54F4" w:rsidR="008E4E50" w:rsidRPr="008E4E50" w:rsidRDefault="004E2F20" w:rsidP="004E2F20">
      <w:r w:rsidRPr="004E2F20">
        <w:rPr>
          <w:rFonts w:ascii="Times New Roman" w:eastAsia="Times New Roman" w:hAnsi="Times New Roman" w:cs="Times New Roman"/>
          <w:lang w:val="en-US" w:eastAsia="en-US"/>
        </w:rPr>
        <w:br/>
      </w:r>
      <w:r w:rsidRPr="004E2F20">
        <w:rPr>
          <w:rFonts w:ascii="Times New Roman" w:eastAsia="Times New Roman" w:hAnsi="Times New Roman" w:cs="Times New Roman"/>
          <w:lang w:val="en-US" w:eastAsia="en-US"/>
        </w:rPr>
        <w:br/>
      </w:r>
      <w:r w:rsidRPr="004E2F20">
        <w:rPr>
          <w:rFonts w:ascii="Times New Roman" w:eastAsia="Times New Roman" w:hAnsi="Times New Roman" w:cs="Times New Roman"/>
          <w:lang w:val="en-US" w:eastAsia="en-US"/>
        </w:rPr>
        <w:br/>
      </w:r>
      <w:r w:rsidRPr="004E2F20">
        <w:rPr>
          <w:rFonts w:ascii="Times New Roman" w:eastAsia="Times New Roman" w:hAnsi="Times New Roman" w:cs="Times New Roman"/>
          <w:lang w:val="en-US" w:eastAsia="en-US"/>
        </w:rPr>
        <w:br/>
      </w:r>
      <w:r w:rsidRPr="004E2F20">
        <w:rPr>
          <w:rFonts w:eastAsia="Times New Roman" w:cs="Times New Roman"/>
          <w:color w:val="000000"/>
          <w:lang w:val="en-US" w:eastAsia="en-US"/>
        </w:rPr>
        <w:t>Aaron Huinink</w:t>
      </w:r>
      <w:r w:rsidRPr="004E2F20">
        <w:rPr>
          <w:rFonts w:eastAsia="Times New Roman" w:cs="Times New Roman"/>
          <w:color w:val="000000"/>
          <w:lang w:val="en-US" w:eastAsia="en-US"/>
        </w:rPr>
        <w:tab/>
      </w:r>
      <w:r w:rsidRPr="004E2F20">
        <w:rPr>
          <w:rFonts w:eastAsia="Times New Roman" w:cs="Times New Roman"/>
          <w:color w:val="000000"/>
          <w:lang w:val="en-US" w:eastAsia="en-US"/>
        </w:rPr>
        <w:tab/>
      </w:r>
      <w:r w:rsidRPr="004E2F20">
        <w:rPr>
          <w:rFonts w:eastAsia="Times New Roman" w:cs="Times New Roman"/>
          <w:color w:val="000000"/>
          <w:lang w:val="en-US" w:eastAsia="en-US"/>
        </w:rPr>
        <w:tab/>
        <w:t>Tella Osler</w:t>
      </w:r>
      <w:r w:rsidRPr="004E2F20">
        <w:rPr>
          <w:rFonts w:eastAsia="Times New Roman" w:cs="Times New Roman"/>
          <w:color w:val="000000"/>
          <w:lang w:val="en-US" w:eastAsia="en-US"/>
        </w:rPr>
        <w:tab/>
      </w:r>
      <w:r w:rsidRPr="004E2F20">
        <w:rPr>
          <w:rFonts w:eastAsia="Times New Roman" w:cs="Times New Roman"/>
          <w:color w:val="000000"/>
          <w:lang w:val="en-US" w:eastAsia="en-US"/>
        </w:rPr>
        <w:tab/>
      </w:r>
      <w:r w:rsidRPr="004E2F20">
        <w:rPr>
          <w:rFonts w:eastAsia="Times New Roman" w:cs="Times New Roman"/>
          <w:color w:val="000000"/>
          <w:lang w:val="en-US" w:eastAsia="en-US"/>
        </w:rPr>
        <w:tab/>
        <w:t>Cameron Gillingham</w:t>
      </w:r>
    </w:p>
    <w:p w14:paraId="4BEDFE26" w14:textId="529AC75B" w:rsidR="001C444C" w:rsidRDefault="001C444C" w:rsidP="008E4E50">
      <w:pPr>
        <w:pStyle w:val="Heading1"/>
      </w:pPr>
      <w:r>
        <w:br w:type="column"/>
      </w:r>
      <w:bookmarkStart w:id="26" w:name="_Toc177647867"/>
      <w:r w:rsidR="007001D9">
        <w:lastRenderedPageBreak/>
        <w:t>Appendices</w:t>
      </w:r>
      <w:bookmarkEnd w:id="26"/>
    </w:p>
    <w:p w14:paraId="753330FD" w14:textId="09746D89" w:rsidR="001C444C" w:rsidRDefault="001C444C" w:rsidP="001C444C">
      <w:r>
        <w:fldChar w:fldCharType="begin"/>
      </w:r>
      <w:r>
        <w:instrText xml:space="preserve"> REF _Ref177142155 \h </w:instrText>
      </w:r>
      <w:r>
        <w:fldChar w:fldCharType="separate"/>
      </w:r>
      <w:r>
        <w:t>Appendix A: References</w:t>
      </w:r>
      <w:r>
        <w:fldChar w:fldCharType="end"/>
      </w:r>
    </w:p>
    <w:p w14:paraId="7EC99024" w14:textId="0FD9C7D8" w:rsidR="001C444C" w:rsidRDefault="008E4E50" w:rsidP="001C444C">
      <w:r>
        <w:fldChar w:fldCharType="begin"/>
      </w:r>
      <w:r>
        <w:instrText xml:space="preserve"> REF _Ref177143421 \h </w:instrText>
      </w:r>
      <w:r>
        <w:fldChar w:fldCharType="separate"/>
      </w:r>
      <w:r>
        <w:t>Appendix B: Requirement Specifications</w:t>
      </w:r>
      <w:r>
        <w:fldChar w:fldCharType="end"/>
      </w:r>
    </w:p>
    <w:p w14:paraId="04CF2305" w14:textId="4A97B7A4" w:rsidR="005D41E3" w:rsidRDefault="005D41E3" w:rsidP="001C444C">
      <w:r>
        <w:fldChar w:fldCharType="begin"/>
      </w:r>
      <w:r>
        <w:instrText xml:space="preserve"> REF _Ref177225993 \h </w:instrText>
      </w:r>
      <w:r>
        <w:fldChar w:fldCharType="separate"/>
      </w:r>
      <w:r w:rsidR="00137A32">
        <w:t>Appendix C: Schedule Milestones</w:t>
      </w:r>
      <w:r>
        <w:fldChar w:fldCharType="end"/>
      </w:r>
    </w:p>
    <w:p w14:paraId="76D1F5E9" w14:textId="77777777" w:rsidR="005D41E3" w:rsidRPr="001C444C" w:rsidRDefault="005D41E3" w:rsidP="001C444C"/>
    <w:p w14:paraId="750A7186" w14:textId="2312F5C0" w:rsidR="007001D9" w:rsidRDefault="007001D9" w:rsidP="001C444C">
      <w:pPr>
        <w:pStyle w:val="Heading2"/>
      </w:pPr>
      <w:r>
        <w:br w:type="column"/>
      </w:r>
      <w:bookmarkStart w:id="27" w:name="_Ref177142155"/>
      <w:bookmarkStart w:id="28" w:name="_Toc177647868"/>
      <w:r>
        <w:lastRenderedPageBreak/>
        <w:t>Appendix A:</w:t>
      </w:r>
      <w:r w:rsidR="006654DC">
        <w:t xml:space="preserve"> References</w:t>
      </w:r>
      <w:bookmarkEnd w:id="27"/>
      <w:bookmarkEnd w:id="28"/>
    </w:p>
    <w:p w14:paraId="6AE071CE" w14:textId="77777777" w:rsidR="00625824" w:rsidRPr="00625824" w:rsidRDefault="006654DC" w:rsidP="00D42EED">
      <w:pPr>
        <w:pStyle w:val="Bibliography"/>
        <w:ind w:left="720" w:hanging="720"/>
      </w:pPr>
      <w:r>
        <w:fldChar w:fldCharType="begin"/>
      </w:r>
      <w:r>
        <w:instrText xml:space="preserve"> ADDIN ZOTERO_BIBL {"uncited":[],"omitted":[],"custom":[]} CSL_BIBLIOGRAPHY </w:instrText>
      </w:r>
      <w:r>
        <w:fldChar w:fldCharType="separate"/>
      </w:r>
      <w:r w:rsidR="00625824" w:rsidRPr="00625824">
        <w:t>[1]</w:t>
      </w:r>
      <w:r w:rsidR="00625824" w:rsidRPr="00625824">
        <w:tab/>
        <w:t>“Reports and surveys - Province of British Columbia,” BC Parks. Accessed: Sep. 13, 2024. [Online]. Available: https://bcparks.ca/about/reports-surveys/#visitor-use-and-attendance</w:t>
      </w:r>
    </w:p>
    <w:p w14:paraId="3F7ACD3E" w14:textId="77777777" w:rsidR="00625824" w:rsidRPr="00625824" w:rsidRDefault="00625824" w:rsidP="00D42EED">
      <w:pPr>
        <w:pStyle w:val="Bibliography"/>
        <w:ind w:left="720" w:hanging="720"/>
      </w:pPr>
      <w:r w:rsidRPr="00625824">
        <w:t>[2]</w:t>
      </w:r>
      <w:r w:rsidRPr="00625824">
        <w:tab/>
        <w:t>“SPOT Gen4 | Saved by SPOT | US.” Accessed: Sep. 13, 2024. [Online]. Available: https://www.findmespot.com/en-us/products-services/spot-gen4</w:t>
      </w:r>
    </w:p>
    <w:p w14:paraId="6520A275" w14:textId="77777777" w:rsidR="00625824" w:rsidRPr="00625824" w:rsidRDefault="00625824" w:rsidP="00D42EED">
      <w:pPr>
        <w:pStyle w:val="Bibliography"/>
        <w:ind w:left="720" w:hanging="720"/>
      </w:pPr>
      <w:r w:rsidRPr="00625824">
        <w:t>[3]</w:t>
      </w:r>
      <w:r w:rsidRPr="00625824">
        <w:tab/>
        <w:t>“Satellite Communicators | Garmin.” Accessed: Sep. 13, 2024. [Online]. Available: https://www.garmin.com/en-CA/c/outdoor-recreation/satellite-communicators/#satellite-messaging-devices</w:t>
      </w:r>
    </w:p>
    <w:p w14:paraId="300541AA" w14:textId="77777777" w:rsidR="00625824" w:rsidRPr="00625824" w:rsidRDefault="00625824" w:rsidP="00D42EED">
      <w:pPr>
        <w:pStyle w:val="Bibliography"/>
        <w:ind w:left="720" w:hanging="720"/>
      </w:pPr>
      <w:r w:rsidRPr="00625824">
        <w:t>[4]</w:t>
      </w:r>
      <w:r w:rsidRPr="00625824">
        <w:tab/>
        <w:t>Garmin and G. L. or its subsidiaries, “inReach® Consumer Subscription Plans,” Garmin. Accessed: Sep. 13, 2024. [Online]. Available: https://www.garmin.com/en-CA/p/837461</w:t>
      </w:r>
    </w:p>
    <w:p w14:paraId="54B4E475" w14:textId="77777777" w:rsidR="00625824" w:rsidRPr="00625824" w:rsidRDefault="00625824" w:rsidP="00D42EED">
      <w:pPr>
        <w:pStyle w:val="Bibliography"/>
        <w:ind w:left="720" w:hanging="720"/>
      </w:pPr>
      <w:r w:rsidRPr="00625824">
        <w:t>[5]</w:t>
      </w:r>
      <w:r w:rsidRPr="00625824">
        <w:tab/>
        <w:t>“LoRaWAN® 1.0.4 Specification Package,” LoRa Alliance®. Accessed: Sep. 13, 2024. [Online]. Available: https://hz1.37b.myftpupload.com/resource_hub/lorawan-104-specification-package/</w:t>
      </w:r>
    </w:p>
    <w:p w14:paraId="3AAD4435" w14:textId="77777777" w:rsidR="00625824" w:rsidRPr="00625824" w:rsidRDefault="00625824" w:rsidP="00D42EED">
      <w:pPr>
        <w:pStyle w:val="Bibliography"/>
        <w:ind w:left="720" w:hanging="720"/>
      </w:pPr>
      <w:r w:rsidRPr="00625824">
        <w:t>[6]</w:t>
      </w:r>
      <w:r w:rsidRPr="00625824">
        <w:tab/>
        <w:t>“SX1262.” Accessed: Sep. 14, 2024. [Online]. Available: https://www.semtech.com/products/wireless-rf/lora-connect/sx1262</w:t>
      </w:r>
    </w:p>
    <w:p w14:paraId="241E67B8" w14:textId="77777777" w:rsidR="00625824" w:rsidRPr="00625824" w:rsidRDefault="00625824" w:rsidP="00D42EED">
      <w:pPr>
        <w:pStyle w:val="Bibliography"/>
        <w:ind w:left="720" w:hanging="720"/>
      </w:pPr>
      <w:r w:rsidRPr="00625824">
        <w:t>[7]</w:t>
      </w:r>
      <w:r w:rsidRPr="00625824">
        <w:tab/>
        <w:t>B. Jones, “What is a LoRa Mesh Network? How Dryad’s is Game-Changing,” Dryad. Accessed: Sep. 14, 2024. [Online]. Available: https://www.dryad.net/post/what-is-a-lora-mesh-network</w:t>
      </w:r>
    </w:p>
    <w:p w14:paraId="3D7DB5BE" w14:textId="77777777" w:rsidR="00625824" w:rsidRPr="00625824" w:rsidRDefault="00625824" w:rsidP="00D42EED">
      <w:pPr>
        <w:pStyle w:val="Bibliography"/>
        <w:ind w:left="720" w:hanging="720"/>
      </w:pPr>
      <w:r w:rsidRPr="00625824">
        <w:t>[8]</w:t>
      </w:r>
      <w:r w:rsidRPr="00625824">
        <w:tab/>
        <w:t>“The Hidden Node Problem — INET 4.5.0 documentation.” Accessed: Sep. 14, 2024. [Online]. Available: https://inet.omnetpp.org/docs/showcases/wireless/hiddennode/doc/index.html</w:t>
      </w:r>
    </w:p>
    <w:p w14:paraId="1AB200D5" w14:textId="77777777" w:rsidR="00625824" w:rsidRPr="00625824" w:rsidRDefault="00625824" w:rsidP="00D42EED">
      <w:pPr>
        <w:pStyle w:val="Bibliography"/>
        <w:ind w:left="720" w:hanging="720"/>
      </w:pPr>
      <w:r w:rsidRPr="00625824">
        <w:t>[9]</w:t>
      </w:r>
      <w:r w:rsidRPr="00625824">
        <w:tab/>
        <w:t>“WebAssembly | Can I use... Support tables for HTML5, CSS3, etc.” Accessed: Sep. 13, 2024. [Online]. Available: https://caniuse.com/wasm</w:t>
      </w:r>
    </w:p>
    <w:p w14:paraId="7FF375FC" w14:textId="709BB369" w:rsidR="005D41E3" w:rsidRDefault="006654DC" w:rsidP="00207A87">
      <w:pPr>
        <w:pStyle w:val="Bibliography"/>
      </w:pPr>
      <w:r>
        <w:fldChar w:fldCharType="end"/>
      </w:r>
    </w:p>
    <w:p w14:paraId="305B7D97" w14:textId="2368FA19" w:rsidR="00207A87" w:rsidRDefault="00207A87" w:rsidP="00207A87">
      <w:pPr>
        <w:pStyle w:val="Heading2"/>
      </w:pPr>
      <w:r>
        <w:br w:type="column"/>
      </w:r>
      <w:bookmarkStart w:id="29" w:name="_Toc177647869"/>
      <w:r>
        <w:lastRenderedPageBreak/>
        <w:t>Appendix B: Requirements Specification</w:t>
      </w:r>
      <w:bookmarkEnd w:id="29"/>
    </w:p>
    <w:p w14:paraId="10314771" w14:textId="58E09453" w:rsidR="00FD4DA7" w:rsidRDefault="00FD4DA7" w:rsidP="00FD4DA7">
      <w:pPr>
        <w:pStyle w:val="Caption"/>
        <w:keepNext/>
      </w:pPr>
      <w:r>
        <w:t xml:space="preserve">Table </w:t>
      </w:r>
      <w:fldSimple w:instr=" SEQ Table \* ARABIC ">
        <w:r>
          <w:rPr>
            <w:noProof/>
          </w:rPr>
          <w:t>5</w:t>
        </w:r>
      </w:fldSimple>
      <w:r>
        <w:t>: Requirement specifications for the prototype.</w:t>
      </w:r>
    </w:p>
    <w:tbl>
      <w:tblPr>
        <w:tblStyle w:val="GridTable2"/>
        <w:tblW w:w="0" w:type="auto"/>
        <w:tblLook w:val="04A0" w:firstRow="1" w:lastRow="0" w:firstColumn="1" w:lastColumn="0" w:noHBand="0" w:noVBand="1"/>
      </w:tblPr>
      <w:tblGrid>
        <w:gridCol w:w="1970"/>
        <w:gridCol w:w="2531"/>
        <w:gridCol w:w="2531"/>
        <w:gridCol w:w="2328"/>
      </w:tblGrid>
      <w:tr w:rsidR="00F44C8B" w14:paraId="3063DF5E" w14:textId="77777777" w:rsidTr="00FD4D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0" w:type="dxa"/>
          </w:tcPr>
          <w:p w14:paraId="53902930" w14:textId="77777777" w:rsidR="00F44C8B" w:rsidRDefault="00F44C8B" w:rsidP="00233AAF">
            <w:r w:rsidRPr="000469C2">
              <w:rPr>
                <w:sz w:val="22"/>
                <w:szCs w:val="22"/>
              </w:rPr>
              <w:t>Reference Number</w:t>
            </w:r>
          </w:p>
        </w:tc>
        <w:tc>
          <w:tcPr>
            <w:tcW w:w="2531" w:type="dxa"/>
          </w:tcPr>
          <w:p w14:paraId="5C88FFEF" w14:textId="77777777" w:rsidR="00F44C8B" w:rsidRDefault="00F44C8B" w:rsidP="00233AAF">
            <w:pPr>
              <w:cnfStyle w:val="100000000000" w:firstRow="1" w:lastRow="0" w:firstColumn="0" w:lastColumn="0" w:oddVBand="0" w:evenVBand="0" w:oddHBand="0" w:evenHBand="0" w:firstRowFirstColumn="0" w:firstRowLastColumn="0" w:lastRowFirstColumn="0" w:lastRowLastColumn="0"/>
            </w:pPr>
            <w:r w:rsidRPr="000469C2">
              <w:rPr>
                <w:sz w:val="22"/>
                <w:szCs w:val="22"/>
              </w:rPr>
              <w:t>Requirement</w:t>
            </w:r>
          </w:p>
        </w:tc>
        <w:tc>
          <w:tcPr>
            <w:tcW w:w="2531" w:type="dxa"/>
          </w:tcPr>
          <w:p w14:paraId="0ECF6A70" w14:textId="77777777" w:rsidR="00F44C8B" w:rsidRDefault="00F44C8B" w:rsidP="00233AAF">
            <w:pPr>
              <w:cnfStyle w:val="100000000000" w:firstRow="1" w:lastRow="0" w:firstColumn="0" w:lastColumn="0" w:oddVBand="0" w:evenVBand="0" w:oddHBand="0" w:evenHBand="0" w:firstRowFirstColumn="0" w:firstRowLastColumn="0" w:lastRowFirstColumn="0" w:lastRowLastColumn="0"/>
            </w:pPr>
            <w:r w:rsidRPr="000469C2">
              <w:rPr>
                <w:sz w:val="22"/>
                <w:szCs w:val="22"/>
              </w:rPr>
              <w:t>Test</w:t>
            </w:r>
          </w:p>
        </w:tc>
        <w:tc>
          <w:tcPr>
            <w:tcW w:w="2328" w:type="dxa"/>
          </w:tcPr>
          <w:p w14:paraId="463312C5" w14:textId="77777777" w:rsidR="00F44C8B" w:rsidRDefault="00F44C8B" w:rsidP="00233AAF">
            <w:pPr>
              <w:cnfStyle w:val="100000000000" w:firstRow="1" w:lastRow="0" w:firstColumn="0" w:lastColumn="0" w:oddVBand="0" w:evenVBand="0" w:oddHBand="0" w:evenHBand="0" w:firstRowFirstColumn="0" w:firstRowLastColumn="0" w:lastRowFirstColumn="0" w:lastRowLastColumn="0"/>
            </w:pPr>
            <w:r w:rsidRPr="000469C2">
              <w:rPr>
                <w:sz w:val="22"/>
                <w:szCs w:val="22"/>
              </w:rPr>
              <w:t>Pass/Fail Criteria</w:t>
            </w:r>
          </w:p>
        </w:tc>
      </w:tr>
      <w:tr w:rsidR="004E2F20" w14:paraId="33B803A1" w14:textId="77777777" w:rsidTr="00FD4D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0" w:type="dxa"/>
          </w:tcPr>
          <w:p w14:paraId="027CDDC9" w14:textId="5E7D47F3" w:rsidR="004E2F20" w:rsidRDefault="004E2F20" w:rsidP="004E2F20">
            <w:r>
              <w:t>1-SW</w:t>
            </w:r>
          </w:p>
        </w:tc>
        <w:tc>
          <w:tcPr>
            <w:tcW w:w="2531" w:type="dxa"/>
          </w:tcPr>
          <w:p w14:paraId="0B552A2F" w14:textId="73246013" w:rsidR="004E2F20" w:rsidRDefault="004E2F20" w:rsidP="004E2F20">
            <w:pPr>
              <w:cnfStyle w:val="000000100000" w:firstRow="0" w:lastRow="0" w:firstColumn="0" w:lastColumn="0" w:oddVBand="0" w:evenVBand="0" w:oddHBand="1" w:evenHBand="0" w:firstRowFirstColumn="0" w:firstRowLastColumn="0" w:lastRowFirstColumn="0" w:lastRowLastColumn="0"/>
            </w:pPr>
            <w:r>
              <w:t>R1 – The user interface MUST be accessible through a modern web browser without the need for a separate application.</w:t>
            </w:r>
          </w:p>
        </w:tc>
        <w:tc>
          <w:tcPr>
            <w:tcW w:w="2531" w:type="dxa"/>
          </w:tcPr>
          <w:p w14:paraId="2CF96CAA" w14:textId="77777777" w:rsidR="004E2F20" w:rsidRDefault="004E2F20" w:rsidP="004E2F20">
            <w:pPr>
              <w:cnfStyle w:val="000000100000" w:firstRow="0" w:lastRow="0" w:firstColumn="0" w:lastColumn="0" w:oddVBand="0" w:evenVBand="0" w:oddHBand="1" w:evenHBand="0" w:firstRowFirstColumn="0" w:firstRowLastColumn="0" w:lastRowFirstColumn="0" w:lastRowLastColumn="0"/>
            </w:pPr>
            <w:r>
              <w:t>T1.0 – Connect a smartphone with a modern browser to the node and scan the web server QR code.</w:t>
            </w:r>
          </w:p>
          <w:p w14:paraId="7D9E1026" w14:textId="77CA6F26" w:rsidR="004E2F20" w:rsidRDefault="004E2F20" w:rsidP="004E2F20">
            <w:pPr>
              <w:cnfStyle w:val="000000100000" w:firstRow="0" w:lastRow="0" w:firstColumn="0" w:lastColumn="0" w:oddVBand="0" w:evenVBand="0" w:oddHBand="1" w:evenHBand="0" w:firstRowFirstColumn="0" w:firstRowLastColumn="0" w:lastRowFirstColumn="0" w:lastRowLastColumn="0"/>
            </w:pPr>
            <w:r>
              <w:t>T1.1 – Connect a PC to the node and navigate to the web server page.</w:t>
            </w:r>
          </w:p>
        </w:tc>
        <w:tc>
          <w:tcPr>
            <w:tcW w:w="2328" w:type="dxa"/>
          </w:tcPr>
          <w:p w14:paraId="0AF1266D" w14:textId="77777777" w:rsidR="004E2F20" w:rsidRDefault="004E2F20" w:rsidP="004E2F20">
            <w:pPr>
              <w:cnfStyle w:val="000000100000" w:firstRow="0" w:lastRow="0" w:firstColumn="0" w:lastColumn="0" w:oddVBand="0" w:evenVBand="0" w:oddHBand="1" w:evenHBand="0" w:firstRowFirstColumn="0" w:firstRowLastColumn="0" w:lastRowFirstColumn="0" w:lastRowLastColumn="0"/>
            </w:pPr>
            <w:r>
              <w:t>C1.0 – UI is rendered and readable on a mobile device.</w:t>
            </w:r>
          </w:p>
          <w:p w14:paraId="7A0BDA06" w14:textId="605BC9A9" w:rsidR="004E2F20" w:rsidRDefault="004E2F20" w:rsidP="004E2F20">
            <w:pPr>
              <w:cnfStyle w:val="000000100000" w:firstRow="0" w:lastRow="0" w:firstColumn="0" w:lastColumn="0" w:oddVBand="0" w:evenVBand="0" w:oddHBand="1" w:evenHBand="0" w:firstRowFirstColumn="0" w:firstRowLastColumn="0" w:lastRowFirstColumn="0" w:lastRowLastColumn="0"/>
            </w:pPr>
            <w:r>
              <w:t>C1.1 – UI is rendered and readable on a PC.</w:t>
            </w:r>
          </w:p>
        </w:tc>
      </w:tr>
      <w:tr w:rsidR="004E2F20" w14:paraId="1BE9C963" w14:textId="77777777" w:rsidTr="00FD4DA7">
        <w:tc>
          <w:tcPr>
            <w:cnfStyle w:val="001000000000" w:firstRow="0" w:lastRow="0" w:firstColumn="1" w:lastColumn="0" w:oddVBand="0" w:evenVBand="0" w:oddHBand="0" w:evenHBand="0" w:firstRowFirstColumn="0" w:firstRowLastColumn="0" w:lastRowFirstColumn="0" w:lastRowLastColumn="0"/>
            <w:tcW w:w="1970" w:type="dxa"/>
          </w:tcPr>
          <w:p w14:paraId="356FFD3F" w14:textId="06AA675E" w:rsidR="004E2F20" w:rsidRDefault="004E2F20" w:rsidP="004E2F20">
            <w:r>
              <w:t>2-SW</w:t>
            </w:r>
          </w:p>
        </w:tc>
        <w:tc>
          <w:tcPr>
            <w:tcW w:w="2531" w:type="dxa"/>
          </w:tcPr>
          <w:p w14:paraId="5040F329" w14:textId="77777777" w:rsidR="004E2F20" w:rsidRDefault="004E2F20" w:rsidP="004E2F20">
            <w:pPr>
              <w:cnfStyle w:val="000000000000" w:firstRow="0" w:lastRow="0" w:firstColumn="0" w:lastColumn="0" w:oddVBand="0" w:evenVBand="0" w:oddHBand="0" w:evenHBand="0" w:firstRowFirstColumn="0" w:firstRowLastColumn="0" w:lastRowFirstColumn="0" w:lastRowLastColumn="0"/>
            </w:pPr>
            <w:r>
              <w:t>R1 – Users MUST be able to send LoRa packets using the web interface to a public forum-like chat that can be viewed from another node.</w:t>
            </w:r>
          </w:p>
          <w:p w14:paraId="245337D9" w14:textId="66BD3D57" w:rsidR="004E2F20" w:rsidRDefault="004E2F20" w:rsidP="004E2F20">
            <w:pPr>
              <w:cnfStyle w:val="000000000000" w:firstRow="0" w:lastRow="0" w:firstColumn="0" w:lastColumn="0" w:oddVBand="0" w:evenVBand="0" w:oddHBand="0" w:evenHBand="0" w:firstRowFirstColumn="0" w:firstRowLastColumn="0" w:lastRowFirstColumn="0" w:lastRowLastColumn="0"/>
            </w:pPr>
            <w:r>
              <w:t>F1 – Users can send chats between specific nodes that are not publicly visible to all nodes.</w:t>
            </w:r>
          </w:p>
        </w:tc>
        <w:tc>
          <w:tcPr>
            <w:tcW w:w="2531" w:type="dxa"/>
          </w:tcPr>
          <w:p w14:paraId="27925122" w14:textId="3161C5BB" w:rsidR="004E2F20" w:rsidRDefault="004E2F20" w:rsidP="004E2F20">
            <w:pPr>
              <w:cnfStyle w:val="000000000000" w:firstRow="0" w:lastRow="0" w:firstColumn="0" w:lastColumn="0" w:oddVBand="0" w:evenVBand="0" w:oddHBand="0" w:evenHBand="0" w:firstRowFirstColumn="0" w:firstRowLastColumn="0" w:lastRowFirstColumn="0" w:lastRowLastColumn="0"/>
            </w:pPr>
            <w:r>
              <w:t>T1 – Send a message using the UI to another node</w:t>
            </w:r>
          </w:p>
        </w:tc>
        <w:tc>
          <w:tcPr>
            <w:tcW w:w="2328" w:type="dxa"/>
          </w:tcPr>
          <w:p w14:paraId="770AA7DA" w14:textId="77777777" w:rsidR="004E2F20" w:rsidRDefault="004E2F20" w:rsidP="004E2F20">
            <w:pPr>
              <w:cnfStyle w:val="000000000000" w:firstRow="0" w:lastRow="0" w:firstColumn="0" w:lastColumn="0" w:oddVBand="0" w:evenVBand="0" w:oddHBand="0" w:evenHBand="0" w:firstRowFirstColumn="0" w:firstRowLastColumn="0" w:lastRowFirstColumn="0" w:lastRowLastColumn="0"/>
            </w:pPr>
            <w:r>
              <w:t>C1 – The sent message is shown on all other devices’ UIs.</w:t>
            </w:r>
          </w:p>
          <w:p w14:paraId="333F3BE7" w14:textId="6ED64E87" w:rsidR="004E2F20" w:rsidRDefault="004E2F20" w:rsidP="004E2F20">
            <w:pPr>
              <w:cnfStyle w:val="000000000000" w:firstRow="0" w:lastRow="0" w:firstColumn="0" w:lastColumn="0" w:oddVBand="0" w:evenVBand="0" w:oddHBand="0" w:evenHBand="0" w:firstRowFirstColumn="0" w:firstRowLastColumn="0" w:lastRowFirstColumn="0" w:lastRowLastColumn="0"/>
            </w:pPr>
            <w:r>
              <w:t>FC1 – The sent message is only viewable on the intended receiver’s UI.</w:t>
            </w:r>
          </w:p>
        </w:tc>
      </w:tr>
      <w:tr w:rsidR="004E2F20" w14:paraId="25E9052D" w14:textId="77777777" w:rsidTr="00FD4D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0" w:type="dxa"/>
          </w:tcPr>
          <w:p w14:paraId="72DFA4D7" w14:textId="53260241" w:rsidR="004E2F20" w:rsidRDefault="004E2F20" w:rsidP="004E2F20">
            <w:r>
              <w:t>3-SW</w:t>
            </w:r>
          </w:p>
        </w:tc>
        <w:tc>
          <w:tcPr>
            <w:tcW w:w="2531" w:type="dxa"/>
          </w:tcPr>
          <w:p w14:paraId="08C3D00F" w14:textId="26BA9686" w:rsidR="004E2F20" w:rsidRDefault="004E2F20" w:rsidP="004E2F20">
            <w:pPr>
              <w:cnfStyle w:val="000000100000" w:firstRow="0" w:lastRow="0" w:firstColumn="0" w:lastColumn="0" w:oddVBand="0" w:evenVBand="0" w:oddHBand="1" w:evenHBand="0" w:firstRowFirstColumn="0" w:firstRowLastColumn="0" w:lastRowFirstColumn="0" w:lastRowLastColumn="0"/>
            </w:pPr>
            <w:r>
              <w:t>R1 – Chats on UI must have a username or device identifier and a timestamp of when the message was sent.</w:t>
            </w:r>
          </w:p>
        </w:tc>
        <w:tc>
          <w:tcPr>
            <w:tcW w:w="2531" w:type="dxa"/>
          </w:tcPr>
          <w:p w14:paraId="5B117DFA" w14:textId="6BDFC50A" w:rsidR="004E2F20" w:rsidRDefault="004E2F20" w:rsidP="004E2F20">
            <w:pPr>
              <w:cnfStyle w:val="000000100000" w:firstRow="0" w:lastRow="0" w:firstColumn="0" w:lastColumn="0" w:oddVBand="0" w:evenVBand="0" w:oddHBand="1" w:evenHBand="0" w:firstRowFirstColumn="0" w:firstRowLastColumn="0" w:lastRowFirstColumn="0" w:lastRowLastColumn="0"/>
            </w:pPr>
            <w:r>
              <w:t>T1 – Send chat messages from multiple devices over the UI</w:t>
            </w:r>
          </w:p>
        </w:tc>
        <w:tc>
          <w:tcPr>
            <w:tcW w:w="2328" w:type="dxa"/>
          </w:tcPr>
          <w:p w14:paraId="491AD84E" w14:textId="75995413" w:rsidR="004E2F20" w:rsidRDefault="004E2F20" w:rsidP="004E2F20">
            <w:pPr>
              <w:cnfStyle w:val="000000100000" w:firstRow="0" w:lastRow="0" w:firstColumn="0" w:lastColumn="0" w:oddVBand="0" w:evenVBand="0" w:oddHBand="1" w:evenHBand="0" w:firstRowFirstColumn="0" w:firstRowLastColumn="0" w:lastRowFirstColumn="0" w:lastRowLastColumn="0"/>
            </w:pPr>
            <w:r>
              <w:t>C1 – The UI renders chat history with usernames in chronological order according to message timestamp</w:t>
            </w:r>
          </w:p>
        </w:tc>
      </w:tr>
      <w:tr w:rsidR="004E2F20" w14:paraId="619CDFC3" w14:textId="77777777" w:rsidTr="00FD4DA7">
        <w:tc>
          <w:tcPr>
            <w:cnfStyle w:val="001000000000" w:firstRow="0" w:lastRow="0" w:firstColumn="1" w:lastColumn="0" w:oddVBand="0" w:evenVBand="0" w:oddHBand="0" w:evenHBand="0" w:firstRowFirstColumn="0" w:firstRowLastColumn="0" w:lastRowFirstColumn="0" w:lastRowLastColumn="0"/>
            <w:tcW w:w="1970" w:type="dxa"/>
          </w:tcPr>
          <w:p w14:paraId="777844D8" w14:textId="7FD14DA6" w:rsidR="004E2F20" w:rsidRDefault="004E2F20" w:rsidP="004E2F20">
            <w:r>
              <w:t>4-SW</w:t>
            </w:r>
          </w:p>
        </w:tc>
        <w:tc>
          <w:tcPr>
            <w:tcW w:w="2531" w:type="dxa"/>
          </w:tcPr>
          <w:p w14:paraId="69B61464" w14:textId="77777777" w:rsidR="004E2F20" w:rsidRDefault="004E2F20" w:rsidP="004E2F20">
            <w:pPr>
              <w:cnfStyle w:val="000000000000" w:firstRow="0" w:lastRow="0" w:firstColumn="0" w:lastColumn="0" w:oddVBand="0" w:evenVBand="0" w:oddHBand="0" w:evenHBand="0" w:firstRowFirstColumn="0" w:firstRowLastColumn="0" w:lastRowFirstColumn="0" w:lastRowLastColumn="0"/>
            </w:pPr>
            <w:r>
              <w:t xml:space="preserve">R1 – The repeater node MUST monitor battery voltage and disconnect when dropping below the low voltage threshold. The repeater node low-voltage disconnect MUST implement hysteresis </w:t>
            </w:r>
            <w:r>
              <w:lastRenderedPageBreak/>
              <w:t>to prevent power cycling.</w:t>
            </w:r>
          </w:p>
          <w:p w14:paraId="70B3B710" w14:textId="09392795" w:rsidR="004E2F20" w:rsidRDefault="004E2F20" w:rsidP="004E2F20">
            <w:pPr>
              <w:cnfStyle w:val="000000000000" w:firstRow="0" w:lastRow="0" w:firstColumn="0" w:lastColumn="0" w:oddVBand="0" w:evenVBand="0" w:oddHBand="0" w:evenHBand="0" w:firstRowFirstColumn="0" w:firstRowLastColumn="0" w:lastRowFirstColumn="0" w:lastRowLastColumn="0"/>
            </w:pPr>
            <w:r>
              <w:t>F1 – The repeater SHOULD indicate to the rest of the mesh network that it is powering down.</w:t>
            </w:r>
          </w:p>
        </w:tc>
        <w:tc>
          <w:tcPr>
            <w:tcW w:w="2531" w:type="dxa"/>
          </w:tcPr>
          <w:p w14:paraId="3982E2D0" w14:textId="344CE211" w:rsidR="004E2F20" w:rsidRDefault="004E2F20" w:rsidP="004E2F20">
            <w:pPr>
              <w:cnfStyle w:val="000000000000" w:firstRow="0" w:lastRow="0" w:firstColumn="0" w:lastColumn="0" w:oddVBand="0" w:evenVBand="0" w:oddHBand="0" w:evenHBand="0" w:firstRowFirstColumn="0" w:firstRowLastColumn="0" w:lastRowFirstColumn="0" w:lastRowLastColumn="0"/>
            </w:pPr>
            <w:r>
              <w:lastRenderedPageBreak/>
              <w:t xml:space="preserve">T1 – Supply voltage to the node with a variable power supply and document which voltages result in disconnect and reconnect. The node voltage monitor will be compared to that of the power supply </w:t>
            </w:r>
            <w:r>
              <w:lastRenderedPageBreak/>
              <w:t xml:space="preserve">and measured with an external meter. </w:t>
            </w:r>
          </w:p>
        </w:tc>
        <w:tc>
          <w:tcPr>
            <w:tcW w:w="2328" w:type="dxa"/>
          </w:tcPr>
          <w:p w14:paraId="26D08FDB" w14:textId="77777777" w:rsidR="004E2F20" w:rsidRDefault="004E2F20" w:rsidP="004E2F20">
            <w:pPr>
              <w:cnfStyle w:val="000000000000" w:firstRow="0" w:lastRow="0" w:firstColumn="0" w:lastColumn="0" w:oddVBand="0" w:evenVBand="0" w:oddHBand="0" w:evenHBand="0" w:firstRowFirstColumn="0" w:firstRowLastColumn="0" w:lastRowFirstColumn="0" w:lastRowLastColumn="0"/>
            </w:pPr>
            <w:r>
              <w:lastRenderedPageBreak/>
              <w:t xml:space="preserve">C1.0 – The reported battery voltage is accurate within 3%. </w:t>
            </w:r>
          </w:p>
          <w:p w14:paraId="2A2B8B11" w14:textId="77777777" w:rsidR="004E2F20" w:rsidRDefault="004E2F20" w:rsidP="004E2F20">
            <w:pPr>
              <w:cnfStyle w:val="000000000000" w:firstRow="0" w:lastRow="0" w:firstColumn="0" w:lastColumn="0" w:oddVBand="0" w:evenVBand="0" w:oddHBand="0" w:evenHBand="0" w:firstRowFirstColumn="0" w:firstRowLastColumn="0" w:lastRowFirstColumn="0" w:lastRowLastColumn="0"/>
            </w:pPr>
            <w:r>
              <w:t xml:space="preserve">C1.1 – The load disconnects when the battery voltage drops below the low voltage threshold and turns back on when the battery </w:t>
            </w:r>
            <w:r>
              <w:lastRenderedPageBreak/>
              <w:t>charges above threshold voltage. The implemented hysteresis prevents power cycling of the device.</w:t>
            </w:r>
          </w:p>
          <w:p w14:paraId="1940AF96" w14:textId="6382E217" w:rsidR="004E2F20" w:rsidRDefault="004E2F20" w:rsidP="004E2F20">
            <w:pPr>
              <w:cnfStyle w:val="000000000000" w:firstRow="0" w:lastRow="0" w:firstColumn="0" w:lastColumn="0" w:oddVBand="0" w:evenVBand="0" w:oddHBand="0" w:evenHBand="0" w:firstRowFirstColumn="0" w:firstRowLastColumn="0" w:lastRowFirstColumn="0" w:lastRowLastColumn="0"/>
            </w:pPr>
            <w:r>
              <w:t>FC1 – Before the low-voltage disconnect, the device transmits an alert that it is powering down.</w:t>
            </w:r>
          </w:p>
        </w:tc>
      </w:tr>
      <w:tr w:rsidR="004E2F20" w14:paraId="0C13DFF3" w14:textId="77777777" w:rsidTr="00FD4D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0" w:type="dxa"/>
          </w:tcPr>
          <w:p w14:paraId="5A41269D" w14:textId="3FF02F47" w:rsidR="004E2F20" w:rsidRDefault="004E2F20" w:rsidP="004E2F20">
            <w:r>
              <w:lastRenderedPageBreak/>
              <w:t>5-SW</w:t>
            </w:r>
          </w:p>
        </w:tc>
        <w:tc>
          <w:tcPr>
            <w:tcW w:w="2531" w:type="dxa"/>
          </w:tcPr>
          <w:p w14:paraId="107328A9" w14:textId="08551394" w:rsidR="004E2F20" w:rsidRDefault="004E2F20" w:rsidP="004E2F20">
            <w:pPr>
              <w:cnfStyle w:val="000000100000" w:firstRow="0" w:lastRow="0" w:firstColumn="0" w:lastColumn="0" w:oddVBand="0" w:evenVBand="0" w:oddHBand="1" w:evenHBand="0" w:firstRowFirstColumn="0" w:firstRowLastColumn="0" w:lastRowFirstColumn="0" w:lastRowLastColumn="0"/>
            </w:pPr>
            <w:r>
              <w:t>R1 – The software MUST implement a collision avoidance or multiple access protocol that deals with the hidden-node problem</w:t>
            </w:r>
          </w:p>
        </w:tc>
        <w:tc>
          <w:tcPr>
            <w:tcW w:w="2531" w:type="dxa"/>
          </w:tcPr>
          <w:p w14:paraId="2CEB83C8" w14:textId="28995F9D" w:rsidR="004E2F20" w:rsidRDefault="004E2F20" w:rsidP="004E2F20">
            <w:pPr>
              <w:cnfStyle w:val="000000100000" w:firstRow="0" w:lastRow="0" w:firstColumn="0" w:lastColumn="0" w:oddVBand="0" w:evenVBand="0" w:oddHBand="1" w:evenHBand="0" w:firstRowFirstColumn="0" w:firstRowLastColumn="0" w:lastRowFirstColumn="0" w:lastRowLastColumn="0"/>
            </w:pPr>
            <w:r>
              <w:t>T1 – Transmit a LoRa packet from two devices to a single receiver at the same time without a connection between the two senders to coordinate between them</w:t>
            </w:r>
          </w:p>
        </w:tc>
        <w:tc>
          <w:tcPr>
            <w:tcW w:w="2328" w:type="dxa"/>
          </w:tcPr>
          <w:p w14:paraId="58D529D3" w14:textId="77777777" w:rsidR="004E2F20" w:rsidRDefault="004E2F20" w:rsidP="004E2F20">
            <w:pPr>
              <w:cnfStyle w:val="000000100000" w:firstRow="0" w:lastRow="0" w:firstColumn="0" w:lastColumn="0" w:oddVBand="0" w:evenVBand="0" w:oddHBand="1" w:evenHBand="0" w:firstRowFirstColumn="0" w:firstRowLastColumn="0" w:lastRowFirstColumn="0" w:lastRowLastColumn="0"/>
            </w:pPr>
            <w:r>
              <w:t>C1.0 – Neither message is lost, or corrupted.</w:t>
            </w:r>
          </w:p>
          <w:p w14:paraId="35EE2525" w14:textId="04B26118" w:rsidR="004E2F20" w:rsidRDefault="004E2F20" w:rsidP="004E2F20">
            <w:pPr>
              <w:cnfStyle w:val="000000100000" w:firstRow="0" w:lastRow="0" w:firstColumn="0" w:lastColumn="0" w:oddVBand="0" w:evenVBand="0" w:oddHBand="1" w:evenHBand="0" w:firstRowFirstColumn="0" w:firstRowLastColumn="0" w:lastRowFirstColumn="0" w:lastRowLastColumn="0"/>
            </w:pPr>
            <w:r>
              <w:t>C1.1 – Messages are displayed in the UI in the correct order based on their timestamp</w:t>
            </w:r>
          </w:p>
        </w:tc>
      </w:tr>
      <w:tr w:rsidR="004E2F20" w14:paraId="621AC05F" w14:textId="77777777" w:rsidTr="00FD4DA7">
        <w:tc>
          <w:tcPr>
            <w:cnfStyle w:val="001000000000" w:firstRow="0" w:lastRow="0" w:firstColumn="1" w:lastColumn="0" w:oddVBand="0" w:evenVBand="0" w:oddHBand="0" w:evenHBand="0" w:firstRowFirstColumn="0" w:firstRowLastColumn="0" w:lastRowFirstColumn="0" w:lastRowLastColumn="0"/>
            <w:tcW w:w="1970" w:type="dxa"/>
          </w:tcPr>
          <w:p w14:paraId="71832924" w14:textId="191BD58F" w:rsidR="004E2F20" w:rsidRDefault="004E2F20" w:rsidP="004E2F20">
            <w:r>
              <w:t>6-HW</w:t>
            </w:r>
          </w:p>
        </w:tc>
        <w:tc>
          <w:tcPr>
            <w:tcW w:w="2531" w:type="dxa"/>
          </w:tcPr>
          <w:p w14:paraId="4FCE4F4D" w14:textId="3678B647" w:rsidR="004E2F20" w:rsidRDefault="004E2F20" w:rsidP="004E2F20">
            <w:pPr>
              <w:cnfStyle w:val="000000000000" w:firstRow="0" w:lastRow="0" w:firstColumn="0" w:lastColumn="0" w:oddVBand="0" w:evenVBand="0" w:oddHBand="0" w:evenHBand="0" w:firstRowFirstColumn="0" w:firstRowLastColumn="0" w:lastRowFirstColumn="0" w:lastRowLastColumn="0"/>
            </w:pPr>
            <w:r>
              <w:t>R1 –  MUST Design and order a PCB</w:t>
            </w:r>
          </w:p>
        </w:tc>
        <w:tc>
          <w:tcPr>
            <w:tcW w:w="2531" w:type="dxa"/>
          </w:tcPr>
          <w:p w14:paraId="38C51550" w14:textId="1B8E90F7" w:rsidR="004E2F20" w:rsidRDefault="004E2F20" w:rsidP="004E2F20">
            <w:pPr>
              <w:cnfStyle w:val="000000000000" w:firstRow="0" w:lastRow="0" w:firstColumn="0" w:lastColumn="0" w:oddVBand="0" w:evenVBand="0" w:oddHBand="0" w:evenHBand="0" w:firstRowFirstColumn="0" w:firstRowLastColumn="0" w:lastRowFirstColumn="0" w:lastRowLastColumn="0"/>
            </w:pPr>
            <w:r>
              <w:t>T1 – Before each revision is submitted for manufacturing, it will be subject to an internal review by the group and an external review by the Capstone Committee.</w:t>
            </w:r>
          </w:p>
        </w:tc>
        <w:tc>
          <w:tcPr>
            <w:tcW w:w="2328" w:type="dxa"/>
          </w:tcPr>
          <w:p w14:paraId="3552F6F7" w14:textId="77777777" w:rsidR="004E2F20" w:rsidRDefault="004E2F20" w:rsidP="004E2F20">
            <w:pPr>
              <w:cnfStyle w:val="000000000000" w:firstRow="0" w:lastRow="0" w:firstColumn="0" w:lastColumn="0" w:oddVBand="0" w:evenVBand="0" w:oddHBand="0" w:evenHBand="0" w:firstRowFirstColumn="0" w:firstRowLastColumn="0" w:lastRowFirstColumn="0" w:lastRowLastColumn="0"/>
            </w:pPr>
            <w:r>
              <w:t>C1.0 – The PCB design passes an internal review process and review from the Capstone Committee.</w:t>
            </w:r>
          </w:p>
          <w:p w14:paraId="7BCF7DD1" w14:textId="4AD92205" w:rsidR="004E2F20" w:rsidRDefault="004E2F20" w:rsidP="004E2F20">
            <w:pPr>
              <w:cnfStyle w:val="000000000000" w:firstRow="0" w:lastRow="0" w:firstColumn="0" w:lastColumn="0" w:oddVBand="0" w:evenVBand="0" w:oddHBand="0" w:evenHBand="0" w:firstRowFirstColumn="0" w:firstRowLastColumn="0" w:lastRowFirstColumn="0" w:lastRowLastColumn="0"/>
            </w:pPr>
            <w:r>
              <w:t>C1.1 – Each revision passes our hardware testing suite.</w:t>
            </w:r>
          </w:p>
        </w:tc>
      </w:tr>
      <w:tr w:rsidR="004E2F20" w14:paraId="3F2FBB52" w14:textId="77777777" w:rsidTr="00FD4D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0" w:type="dxa"/>
          </w:tcPr>
          <w:p w14:paraId="3752E9AF" w14:textId="63820FCA" w:rsidR="004E2F20" w:rsidRDefault="004E2F20" w:rsidP="004E2F20">
            <w:r>
              <w:t>7-HW</w:t>
            </w:r>
          </w:p>
        </w:tc>
        <w:tc>
          <w:tcPr>
            <w:tcW w:w="2531" w:type="dxa"/>
          </w:tcPr>
          <w:p w14:paraId="39A6CE11" w14:textId="77777777" w:rsidR="004E2F20" w:rsidRDefault="004E2F20" w:rsidP="004E2F20">
            <w:pPr>
              <w:cnfStyle w:val="000000100000" w:firstRow="0" w:lastRow="0" w:firstColumn="0" w:lastColumn="0" w:oddVBand="0" w:evenVBand="0" w:oddHBand="1" w:evenHBand="0" w:firstRowFirstColumn="0" w:firstRowLastColumn="0" w:lastRowFirstColumn="0" w:lastRowLastColumn="0"/>
            </w:pPr>
            <w:r>
              <w:t>R1 – MUST have a bespoke enclosure.</w:t>
            </w:r>
          </w:p>
          <w:p w14:paraId="403C0354" w14:textId="4F3C3412" w:rsidR="004E2F20" w:rsidRDefault="004E2F20" w:rsidP="004E2F20">
            <w:pPr>
              <w:cnfStyle w:val="000000100000" w:firstRow="0" w:lastRow="0" w:firstColumn="0" w:lastColumn="0" w:oddVBand="0" w:evenVBand="0" w:oddHBand="1" w:evenHBand="0" w:firstRowFirstColumn="0" w:firstRowLastColumn="0" w:lastRowFirstColumn="0" w:lastRowLastColumn="0"/>
            </w:pPr>
            <w:r>
              <w:t>F1 – SHOULD be protected against rain and moisture ingress</w:t>
            </w:r>
          </w:p>
        </w:tc>
        <w:tc>
          <w:tcPr>
            <w:tcW w:w="2531" w:type="dxa"/>
          </w:tcPr>
          <w:p w14:paraId="3642C79B" w14:textId="77777777" w:rsidR="004E2F20" w:rsidRDefault="004E2F20" w:rsidP="004E2F20">
            <w:pPr>
              <w:cnfStyle w:val="000000100000" w:firstRow="0" w:lastRow="0" w:firstColumn="0" w:lastColumn="0" w:oddVBand="0" w:evenVBand="0" w:oddHBand="1" w:evenHBand="0" w:firstRowFirstColumn="0" w:firstRowLastColumn="0" w:lastRowFirstColumn="0" w:lastRowLastColumn="0"/>
            </w:pPr>
            <w:r>
              <w:t>T1.0 – The enclosure will be inspected by professors.</w:t>
            </w:r>
          </w:p>
          <w:p w14:paraId="3AF05230" w14:textId="77777777" w:rsidR="004E2F20" w:rsidRDefault="004E2F20" w:rsidP="004E2F20">
            <w:pPr>
              <w:cnfStyle w:val="000000100000" w:firstRow="0" w:lastRow="0" w:firstColumn="0" w:lastColumn="0" w:oddVBand="0" w:evenVBand="0" w:oddHBand="1" w:evenHBand="0" w:firstRowFirstColumn="0" w:firstRowLastColumn="0" w:lastRowFirstColumn="0" w:lastRowLastColumn="0"/>
            </w:pPr>
            <w:r>
              <w:t>T1.1 – Third-party parts like cable glands are IPX4 certified.</w:t>
            </w:r>
          </w:p>
          <w:p w14:paraId="358CA861" w14:textId="308DBCDA" w:rsidR="004E2F20" w:rsidRDefault="004E2F20" w:rsidP="004E2F20">
            <w:pPr>
              <w:cnfStyle w:val="000000100000" w:firstRow="0" w:lastRow="0" w:firstColumn="0" w:lastColumn="0" w:oddVBand="0" w:evenVBand="0" w:oddHBand="1" w:evenHBand="0" w:firstRowFirstColumn="0" w:firstRowLastColumn="0" w:lastRowFirstColumn="0" w:lastRowLastColumn="0"/>
            </w:pPr>
            <w:r>
              <w:t>FT1 – The enclosure is subjected to the standard IPX4 test</w:t>
            </w:r>
          </w:p>
        </w:tc>
        <w:tc>
          <w:tcPr>
            <w:tcW w:w="2328" w:type="dxa"/>
          </w:tcPr>
          <w:p w14:paraId="40F49444" w14:textId="77777777" w:rsidR="004E2F20" w:rsidRDefault="004E2F20" w:rsidP="004E2F20">
            <w:pPr>
              <w:cnfStyle w:val="000000100000" w:firstRow="0" w:lastRow="0" w:firstColumn="0" w:lastColumn="0" w:oddVBand="0" w:evenVBand="0" w:oddHBand="1" w:evenHBand="0" w:firstRowFirstColumn="0" w:firstRowLastColumn="0" w:lastRowFirstColumn="0" w:lastRowLastColumn="0"/>
            </w:pPr>
            <w:r>
              <w:t>C1 – All materials have IPX4 or greater certification from reputable lab</w:t>
            </w:r>
          </w:p>
          <w:p w14:paraId="7024647B" w14:textId="01E8BBE4" w:rsidR="004E2F20" w:rsidRDefault="004E2F20" w:rsidP="004E2F20">
            <w:pPr>
              <w:cnfStyle w:val="000000100000" w:firstRow="0" w:lastRow="0" w:firstColumn="0" w:lastColumn="0" w:oddVBand="0" w:evenVBand="0" w:oddHBand="1" w:evenHBand="0" w:firstRowFirstColumn="0" w:firstRowLastColumn="0" w:lastRowFirstColumn="0" w:lastRowLastColumn="0"/>
            </w:pPr>
            <w:r>
              <w:t>FC1 – No water ingress is present after the IPX4 test.</w:t>
            </w:r>
          </w:p>
        </w:tc>
      </w:tr>
      <w:tr w:rsidR="004E2F20" w14:paraId="4B6136B3" w14:textId="77777777" w:rsidTr="00FD4DA7">
        <w:tc>
          <w:tcPr>
            <w:cnfStyle w:val="001000000000" w:firstRow="0" w:lastRow="0" w:firstColumn="1" w:lastColumn="0" w:oddVBand="0" w:evenVBand="0" w:oddHBand="0" w:evenHBand="0" w:firstRowFirstColumn="0" w:firstRowLastColumn="0" w:lastRowFirstColumn="0" w:lastRowLastColumn="0"/>
            <w:tcW w:w="1970" w:type="dxa"/>
          </w:tcPr>
          <w:p w14:paraId="2531FD5A" w14:textId="4453583D" w:rsidR="004E2F20" w:rsidRDefault="004E2F20" w:rsidP="004E2F20">
            <w:r>
              <w:t>8-HW</w:t>
            </w:r>
          </w:p>
        </w:tc>
        <w:tc>
          <w:tcPr>
            <w:tcW w:w="2531" w:type="dxa"/>
          </w:tcPr>
          <w:p w14:paraId="09D120E4" w14:textId="0A5FD899" w:rsidR="004E2F20" w:rsidRDefault="004E2F20" w:rsidP="004E2F20">
            <w:pPr>
              <w:cnfStyle w:val="000000000000" w:firstRow="0" w:lastRow="0" w:firstColumn="0" w:lastColumn="0" w:oddVBand="0" w:evenVBand="0" w:oddHBand="0" w:evenHBand="0" w:firstRowFirstColumn="0" w:firstRowLastColumn="0" w:lastRowFirstColumn="0" w:lastRowLastColumn="0"/>
            </w:pPr>
            <w:r>
              <w:t xml:space="preserve">R1 – Voltage regulator MUST effectively </w:t>
            </w:r>
            <w:r>
              <w:lastRenderedPageBreak/>
              <w:t>provide the required 3.3V to the hardware for a range of typical battery voltages.</w:t>
            </w:r>
          </w:p>
        </w:tc>
        <w:tc>
          <w:tcPr>
            <w:tcW w:w="2531" w:type="dxa"/>
          </w:tcPr>
          <w:p w14:paraId="36E79156" w14:textId="52EC6B9C" w:rsidR="004E2F20" w:rsidRDefault="004E2F20" w:rsidP="004E2F20">
            <w:pPr>
              <w:cnfStyle w:val="000000000000" w:firstRow="0" w:lastRow="0" w:firstColumn="0" w:lastColumn="0" w:oddVBand="0" w:evenVBand="0" w:oddHBand="0" w:evenHBand="0" w:firstRowFirstColumn="0" w:firstRowLastColumn="0" w:lastRowFirstColumn="0" w:lastRowLastColumn="0"/>
            </w:pPr>
            <w:r>
              <w:lastRenderedPageBreak/>
              <w:t xml:space="preserve">T1 – Sweep the input voltage across the </w:t>
            </w:r>
            <w:r>
              <w:lastRenderedPageBreak/>
              <w:t>range defined by the regulator datasheet and measure the voltage regulator output while it is loaded with the expected full load current the PCB requires.</w:t>
            </w:r>
          </w:p>
        </w:tc>
        <w:tc>
          <w:tcPr>
            <w:tcW w:w="2328" w:type="dxa"/>
          </w:tcPr>
          <w:p w14:paraId="5353AA76" w14:textId="77777777" w:rsidR="004E2F20" w:rsidRDefault="004E2F20" w:rsidP="004E2F20">
            <w:pPr>
              <w:cnfStyle w:val="000000000000" w:firstRow="0" w:lastRow="0" w:firstColumn="0" w:lastColumn="0" w:oddVBand="0" w:evenVBand="0" w:oddHBand="0" w:evenHBand="0" w:firstRowFirstColumn="0" w:firstRowLastColumn="0" w:lastRowFirstColumn="0" w:lastRowLastColumn="0"/>
            </w:pPr>
            <w:r>
              <w:lastRenderedPageBreak/>
              <w:t xml:space="preserve">C1.1 – The hardware receives a stable </w:t>
            </w:r>
            <w:r>
              <w:lastRenderedPageBreak/>
              <w:t>3.3V +/- 0.1V out across the range of test voltages while under the expected load.</w:t>
            </w:r>
          </w:p>
          <w:p w14:paraId="05E55E59" w14:textId="4BBF4396" w:rsidR="004E2F20" w:rsidRDefault="004E2F20" w:rsidP="004E2F20">
            <w:pPr>
              <w:cnfStyle w:val="000000000000" w:firstRow="0" w:lastRow="0" w:firstColumn="0" w:lastColumn="0" w:oddVBand="0" w:evenVBand="0" w:oddHBand="0" w:evenHBand="0" w:firstRowFirstColumn="0" w:firstRowLastColumn="0" w:lastRowFirstColumn="0" w:lastRowLastColumn="0"/>
            </w:pPr>
            <w:r>
              <w:t>C1.2 – The regulator operates as expected according to the manufacturer’s datasheet.</w:t>
            </w:r>
          </w:p>
        </w:tc>
      </w:tr>
      <w:tr w:rsidR="004E2F20" w14:paraId="0629B0EE" w14:textId="77777777" w:rsidTr="00FD4D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0" w:type="dxa"/>
          </w:tcPr>
          <w:p w14:paraId="6B7C5DF9" w14:textId="63178A5F" w:rsidR="004E2F20" w:rsidRDefault="004E2F20" w:rsidP="004E2F20">
            <w:r>
              <w:lastRenderedPageBreak/>
              <w:t>9-HW</w:t>
            </w:r>
          </w:p>
        </w:tc>
        <w:tc>
          <w:tcPr>
            <w:tcW w:w="2531" w:type="dxa"/>
          </w:tcPr>
          <w:p w14:paraId="1D2DF758" w14:textId="21FF336A" w:rsidR="004E2F20" w:rsidRDefault="004E2F20" w:rsidP="004E2F20">
            <w:pPr>
              <w:cnfStyle w:val="000000100000" w:firstRow="0" w:lastRow="0" w:firstColumn="0" w:lastColumn="0" w:oddVBand="0" w:evenVBand="0" w:oddHBand="1" w:evenHBand="0" w:firstRowFirstColumn="0" w:firstRowLastColumn="0" w:lastRowFirstColumn="0" w:lastRowLastColumn="0"/>
            </w:pPr>
            <w:r>
              <w:t>R1 – MUST provide recommendations for sizing batteries and solar panels based on expected insolation.</w:t>
            </w:r>
          </w:p>
        </w:tc>
        <w:tc>
          <w:tcPr>
            <w:tcW w:w="2531" w:type="dxa"/>
          </w:tcPr>
          <w:p w14:paraId="0776B560" w14:textId="5D8A153F" w:rsidR="004E2F20" w:rsidRDefault="004E2F20" w:rsidP="004E2F20">
            <w:pPr>
              <w:cnfStyle w:val="000000100000" w:firstRow="0" w:lastRow="0" w:firstColumn="0" w:lastColumn="0" w:oddVBand="0" w:evenVBand="0" w:oddHBand="1" w:evenHBand="0" w:firstRowFirstColumn="0" w:firstRowLastColumn="0" w:lastRowFirstColumn="0" w:lastRowLastColumn="0"/>
            </w:pPr>
            <w:r>
              <w:t>T1 – Use recommendations to size solar and battery power for a mock installation at Camosun College using insolation data for that location.</w:t>
            </w:r>
          </w:p>
        </w:tc>
        <w:tc>
          <w:tcPr>
            <w:tcW w:w="2328" w:type="dxa"/>
          </w:tcPr>
          <w:p w14:paraId="7018E582" w14:textId="51D53176" w:rsidR="004E2F20" w:rsidRDefault="004E2F20" w:rsidP="004E2F20">
            <w:pPr>
              <w:cnfStyle w:val="000000100000" w:firstRow="0" w:lastRow="0" w:firstColumn="0" w:lastColumn="0" w:oddVBand="0" w:evenVBand="0" w:oddHBand="1" w:evenHBand="0" w:firstRowFirstColumn="0" w:firstRowLastColumn="0" w:lastRowFirstColumn="0" w:lastRowLastColumn="0"/>
            </w:pPr>
            <w:r>
              <w:t>C1 - Recommended panel wattages and battery Ah meet or exceed node requirements as calculated by our power audit (datasheet specifications, duty cycle, solar insolation modeling)</w:t>
            </w:r>
          </w:p>
        </w:tc>
      </w:tr>
      <w:tr w:rsidR="004E2F20" w14:paraId="00678B2A" w14:textId="77777777" w:rsidTr="00FD4DA7">
        <w:tc>
          <w:tcPr>
            <w:cnfStyle w:val="001000000000" w:firstRow="0" w:lastRow="0" w:firstColumn="1" w:lastColumn="0" w:oddVBand="0" w:evenVBand="0" w:oddHBand="0" w:evenHBand="0" w:firstRowFirstColumn="0" w:firstRowLastColumn="0" w:lastRowFirstColumn="0" w:lastRowLastColumn="0"/>
            <w:tcW w:w="1970" w:type="dxa"/>
          </w:tcPr>
          <w:p w14:paraId="087541F4" w14:textId="346CB67E" w:rsidR="004E2F20" w:rsidRDefault="004E2F20" w:rsidP="004E2F20">
            <w:r>
              <w:t>10-HW</w:t>
            </w:r>
          </w:p>
        </w:tc>
        <w:tc>
          <w:tcPr>
            <w:tcW w:w="2531" w:type="dxa"/>
          </w:tcPr>
          <w:p w14:paraId="156FD68E" w14:textId="5FEFBBAC" w:rsidR="004E2F20" w:rsidRDefault="004E2F20" w:rsidP="004E2F20">
            <w:pPr>
              <w:cnfStyle w:val="000000000000" w:firstRow="0" w:lastRow="0" w:firstColumn="0" w:lastColumn="0" w:oddVBand="0" w:evenVBand="0" w:oddHBand="0" w:evenHBand="0" w:firstRowFirstColumn="0" w:firstRowLastColumn="0" w:lastRowFirstColumn="0" w:lastRowLastColumn="0"/>
            </w:pPr>
            <w:r>
              <w:t xml:space="preserve">R1 – Antennas MUST be well matched to the driving hardware </w:t>
            </w:r>
          </w:p>
        </w:tc>
        <w:tc>
          <w:tcPr>
            <w:tcW w:w="2531" w:type="dxa"/>
          </w:tcPr>
          <w:p w14:paraId="0AFFA5F5" w14:textId="77777777" w:rsidR="004E2F20" w:rsidRDefault="004E2F20" w:rsidP="004E2F20">
            <w:pPr>
              <w:cnfStyle w:val="000000000000" w:firstRow="0" w:lastRow="0" w:firstColumn="0" w:lastColumn="0" w:oddVBand="0" w:evenVBand="0" w:oddHBand="0" w:evenHBand="0" w:firstRowFirstColumn="0" w:firstRowLastColumn="0" w:lastRowFirstColumn="0" w:lastRowLastColumn="0"/>
            </w:pPr>
            <w:r>
              <w:t>T1 – SWR/Impedance testing of antenna and source using VNA (may require tuning to meet these requirements)</w:t>
            </w:r>
          </w:p>
          <w:p w14:paraId="127920D9" w14:textId="77777777" w:rsidR="004E2F20" w:rsidRDefault="004E2F20" w:rsidP="004E2F20">
            <w:pPr>
              <w:cnfStyle w:val="000000000000" w:firstRow="0" w:lastRow="0" w:firstColumn="0" w:lastColumn="0" w:oddVBand="0" w:evenVBand="0" w:oddHBand="0" w:evenHBand="0" w:firstRowFirstColumn="0" w:firstRowLastColumn="0" w:lastRowFirstColumn="0" w:lastRowLastColumn="0"/>
            </w:pPr>
          </w:p>
        </w:tc>
        <w:tc>
          <w:tcPr>
            <w:tcW w:w="2328" w:type="dxa"/>
          </w:tcPr>
          <w:p w14:paraId="4BEDE498" w14:textId="4A4A4706" w:rsidR="004E2F20" w:rsidRDefault="004E2F20" w:rsidP="004E2F20">
            <w:pPr>
              <w:cnfStyle w:val="000000000000" w:firstRow="0" w:lastRow="0" w:firstColumn="0" w:lastColumn="0" w:oddVBand="0" w:evenVBand="0" w:oddHBand="0" w:evenHBand="0" w:firstRowFirstColumn="0" w:firstRowLastColumn="0" w:lastRowFirstColumn="0" w:lastRowLastColumn="0"/>
            </w:pPr>
            <w:r>
              <w:t>C1 – Source impedance is matched to antenna so that VSWR &lt; 2 and return loss &lt; -10 dB</w:t>
            </w:r>
          </w:p>
        </w:tc>
      </w:tr>
      <w:tr w:rsidR="004E2F20" w14:paraId="5CD60741" w14:textId="77777777" w:rsidTr="00FD4D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0" w:type="dxa"/>
          </w:tcPr>
          <w:p w14:paraId="1F528BF9" w14:textId="1B40C7E6" w:rsidR="004E2F20" w:rsidRDefault="004E2F20" w:rsidP="004E2F20">
            <w:r>
              <w:t>11-HW</w:t>
            </w:r>
          </w:p>
        </w:tc>
        <w:tc>
          <w:tcPr>
            <w:tcW w:w="2531" w:type="dxa"/>
          </w:tcPr>
          <w:p w14:paraId="2FD52600" w14:textId="77777777" w:rsidR="004E2F20" w:rsidRDefault="004E2F20" w:rsidP="004E2F20">
            <w:pPr>
              <w:cnfStyle w:val="000000100000" w:firstRow="0" w:lastRow="0" w:firstColumn="0" w:lastColumn="0" w:oddVBand="0" w:evenVBand="0" w:oddHBand="1" w:evenHBand="0" w:firstRowFirstColumn="0" w:firstRowLastColumn="0" w:lastRowFirstColumn="0" w:lastRowLastColumn="0"/>
            </w:pPr>
            <w:r>
              <w:t>R1 – Prototype nodes MUST incorporate an accessible user button at access points for users to initiate the web server.</w:t>
            </w:r>
          </w:p>
          <w:p w14:paraId="27F3B719" w14:textId="1F1F8AFE" w:rsidR="004E2F20" w:rsidRDefault="004E2F20" w:rsidP="004E2F20">
            <w:pPr>
              <w:cnfStyle w:val="000000100000" w:firstRow="0" w:lastRow="0" w:firstColumn="0" w:lastColumn="0" w:oddVBand="0" w:evenVBand="0" w:oddHBand="1" w:evenHBand="0" w:firstRowFirstColumn="0" w:firstRowLastColumn="0" w:lastRowFirstColumn="0" w:lastRowLastColumn="0"/>
            </w:pPr>
            <w:r>
              <w:t>R2 – The Wi-Fi access point MUST time-out after 5 minutes of inactivity to save power.</w:t>
            </w:r>
          </w:p>
        </w:tc>
        <w:tc>
          <w:tcPr>
            <w:tcW w:w="2531" w:type="dxa"/>
          </w:tcPr>
          <w:p w14:paraId="391CCFC7" w14:textId="77777777" w:rsidR="004E2F20" w:rsidRDefault="004E2F20" w:rsidP="004E2F20">
            <w:pPr>
              <w:cnfStyle w:val="000000100000" w:firstRow="0" w:lastRow="0" w:firstColumn="0" w:lastColumn="0" w:oddVBand="0" w:evenVBand="0" w:oddHBand="1" w:evenHBand="0" w:firstRowFirstColumn="0" w:firstRowLastColumn="0" w:lastRowFirstColumn="0" w:lastRowLastColumn="0"/>
            </w:pPr>
            <w:r>
              <w:t xml:space="preserve">T1 – Check that the Wi-Fi access point is powered down. Press the user button to initiate the Wi-Fi access point. </w:t>
            </w:r>
          </w:p>
          <w:p w14:paraId="38F2DC4D" w14:textId="215BDCBD" w:rsidR="004E2F20" w:rsidRDefault="004E2F20" w:rsidP="004E2F20">
            <w:pPr>
              <w:cnfStyle w:val="000000100000" w:firstRow="0" w:lastRow="0" w:firstColumn="0" w:lastColumn="0" w:oddVBand="0" w:evenVBand="0" w:oddHBand="1" w:evenHBand="0" w:firstRowFirstColumn="0" w:firstRowLastColumn="0" w:lastRowFirstColumn="0" w:lastRowLastColumn="0"/>
            </w:pPr>
            <w:r>
              <w:t>T2 – Leave the access point for 5 minutes without activity.</w:t>
            </w:r>
          </w:p>
        </w:tc>
        <w:tc>
          <w:tcPr>
            <w:tcW w:w="2328" w:type="dxa"/>
          </w:tcPr>
          <w:p w14:paraId="36439C12" w14:textId="77777777" w:rsidR="004E2F20" w:rsidRDefault="004E2F20" w:rsidP="004E2F20">
            <w:pPr>
              <w:cnfStyle w:val="000000100000" w:firstRow="0" w:lastRow="0" w:firstColumn="0" w:lastColumn="0" w:oddVBand="0" w:evenVBand="0" w:oddHBand="1" w:evenHBand="0" w:firstRowFirstColumn="0" w:firstRowLastColumn="0" w:lastRowFirstColumn="0" w:lastRowLastColumn="0"/>
            </w:pPr>
            <w:r>
              <w:t>C1 – The Wi-Fi access point is available after pressing the user button.</w:t>
            </w:r>
          </w:p>
          <w:p w14:paraId="35BE33CD" w14:textId="5AC720C6" w:rsidR="004E2F20" w:rsidRDefault="004E2F20" w:rsidP="004E2F20">
            <w:pPr>
              <w:cnfStyle w:val="000000100000" w:firstRow="0" w:lastRow="0" w:firstColumn="0" w:lastColumn="0" w:oddVBand="0" w:evenVBand="0" w:oddHBand="1" w:evenHBand="0" w:firstRowFirstColumn="0" w:firstRowLastColumn="0" w:lastRowFirstColumn="0" w:lastRowLastColumn="0"/>
            </w:pPr>
            <w:r>
              <w:t>C2 – The Wi-Fi access point is disabled after 5 minutes of inactivity.</w:t>
            </w:r>
          </w:p>
        </w:tc>
      </w:tr>
      <w:tr w:rsidR="004E2F20" w14:paraId="294F232F" w14:textId="77777777" w:rsidTr="00FD4DA7">
        <w:tc>
          <w:tcPr>
            <w:cnfStyle w:val="001000000000" w:firstRow="0" w:lastRow="0" w:firstColumn="1" w:lastColumn="0" w:oddVBand="0" w:evenVBand="0" w:oddHBand="0" w:evenHBand="0" w:firstRowFirstColumn="0" w:firstRowLastColumn="0" w:lastRowFirstColumn="0" w:lastRowLastColumn="0"/>
            <w:tcW w:w="1970" w:type="dxa"/>
          </w:tcPr>
          <w:p w14:paraId="19E122E8" w14:textId="759A2279" w:rsidR="004E2F20" w:rsidRDefault="004E2F20" w:rsidP="004E2F20">
            <w:r>
              <w:lastRenderedPageBreak/>
              <w:t>12- SW</w:t>
            </w:r>
          </w:p>
        </w:tc>
        <w:tc>
          <w:tcPr>
            <w:tcW w:w="2531" w:type="dxa"/>
          </w:tcPr>
          <w:p w14:paraId="115F5BBC" w14:textId="77777777" w:rsidR="004E2F20" w:rsidRDefault="004E2F20" w:rsidP="004E2F20">
            <w:pPr>
              <w:cnfStyle w:val="000000000000" w:firstRow="0" w:lastRow="0" w:firstColumn="0" w:lastColumn="0" w:oddVBand="0" w:evenVBand="0" w:oddHBand="0" w:evenHBand="0" w:firstRowFirstColumn="0" w:firstRowLastColumn="0" w:lastRowFirstColumn="0" w:lastRowLastColumn="0"/>
            </w:pPr>
            <w:r>
              <w:t>R1 – The firmware has multiple modes:</w:t>
            </w:r>
          </w:p>
          <w:p w14:paraId="124EEF26" w14:textId="77777777" w:rsidR="004E2F20" w:rsidRDefault="004E2F20" w:rsidP="004E2F20">
            <w:pPr>
              <w:cnfStyle w:val="000000000000" w:firstRow="0" w:lastRow="0" w:firstColumn="0" w:lastColumn="0" w:oddVBand="0" w:evenVBand="0" w:oddHBand="0" w:evenHBand="0" w:firstRowFirstColumn="0" w:firstRowLastColumn="0" w:lastRowFirstColumn="0" w:lastRowLastColumn="0"/>
            </w:pPr>
            <w:r w:rsidRPr="000469C2">
              <w:t>Passive</w:t>
            </w:r>
            <w:r>
              <w:t>: The MPU is sleeping and listening for new messages. It will act as a repeater.</w:t>
            </w:r>
          </w:p>
          <w:p w14:paraId="793952F4" w14:textId="77777777" w:rsidR="004E2F20" w:rsidRDefault="004E2F20" w:rsidP="004E2F20">
            <w:pPr>
              <w:cnfStyle w:val="000000000000" w:firstRow="0" w:lastRow="0" w:firstColumn="0" w:lastColumn="0" w:oddVBand="0" w:evenVBand="0" w:oddHBand="0" w:evenHBand="0" w:firstRowFirstColumn="0" w:firstRowLastColumn="0" w:lastRowFirstColumn="0" w:lastRowLastColumn="0"/>
            </w:pPr>
            <w:r w:rsidRPr="000469C2">
              <w:t>Message Available</w:t>
            </w:r>
            <w:r>
              <w:t>: The MPU is in passive mode, but it has saved new messages for the next user to view</w:t>
            </w:r>
          </w:p>
          <w:p w14:paraId="273045CA" w14:textId="77777777" w:rsidR="004E2F20" w:rsidRDefault="004E2F20" w:rsidP="004E2F20">
            <w:pPr>
              <w:cnfStyle w:val="000000000000" w:firstRow="0" w:lastRow="0" w:firstColumn="0" w:lastColumn="0" w:oddVBand="0" w:evenVBand="0" w:oddHBand="0" w:evenHBand="0" w:firstRowFirstColumn="0" w:firstRowLastColumn="0" w:lastRowFirstColumn="0" w:lastRowLastColumn="0"/>
            </w:pPr>
            <w:r w:rsidRPr="000469C2">
              <w:t>Active</w:t>
            </w:r>
            <w:r>
              <w:t>: The MPU is powered up and advertising the Wi-Fi access point while continuing to act as a LoRa mesh node.</w:t>
            </w:r>
          </w:p>
          <w:p w14:paraId="01F226A3" w14:textId="77777777" w:rsidR="004E2F20" w:rsidRPr="00357EB1" w:rsidRDefault="004E2F20" w:rsidP="004E2F20">
            <w:pPr>
              <w:cnfStyle w:val="000000000000" w:firstRow="0" w:lastRow="0" w:firstColumn="0" w:lastColumn="0" w:oddVBand="0" w:evenVBand="0" w:oddHBand="0" w:evenHBand="0" w:firstRowFirstColumn="0" w:firstRowLastColumn="0" w:lastRowFirstColumn="0" w:lastRowLastColumn="0"/>
            </w:pPr>
            <w:r w:rsidRPr="000469C2">
              <w:t>Low-Power:</w:t>
            </w:r>
            <w:r>
              <w:t xml:space="preserve"> The low voltage disconnect has taken the node offline until the battery can be recharged.</w:t>
            </w:r>
          </w:p>
          <w:p w14:paraId="41C0DCEF" w14:textId="77777777" w:rsidR="004E2F20" w:rsidRDefault="004E2F20" w:rsidP="004E2F20">
            <w:pPr>
              <w:cnfStyle w:val="000000000000" w:firstRow="0" w:lastRow="0" w:firstColumn="0" w:lastColumn="0" w:oddVBand="0" w:evenVBand="0" w:oddHBand="0" w:evenHBand="0" w:firstRowFirstColumn="0" w:firstRowLastColumn="0" w:lastRowFirstColumn="0" w:lastRowLastColumn="0"/>
            </w:pPr>
            <w:r>
              <w:t>F1 – An RGB LED indicates the state the hardware is in with different colours (Passive, Message Available, Active, Waiting, Low battery).</w:t>
            </w:r>
          </w:p>
          <w:p w14:paraId="4920E098" w14:textId="1EE88CA1" w:rsidR="004E2F20" w:rsidRDefault="004E2F20" w:rsidP="004E2F20">
            <w:pPr>
              <w:cnfStyle w:val="000000000000" w:firstRow="0" w:lastRow="0" w:firstColumn="0" w:lastColumn="0" w:oddVBand="0" w:evenVBand="0" w:oddHBand="0" w:evenHBand="0" w:firstRowFirstColumn="0" w:firstRowLastColumn="0" w:lastRowFirstColumn="0" w:lastRowLastColumn="0"/>
            </w:pPr>
            <w:r>
              <w:t>F2 – An SOS mode that activates across the entire network. It connects directly to emergency services, minimizes network latency at the expense of power efficiency, and disables the low voltage disconnect.</w:t>
            </w:r>
          </w:p>
        </w:tc>
        <w:tc>
          <w:tcPr>
            <w:tcW w:w="2531" w:type="dxa"/>
          </w:tcPr>
          <w:p w14:paraId="571B654C" w14:textId="77777777" w:rsidR="004E2F20" w:rsidRDefault="004E2F20" w:rsidP="004E2F20">
            <w:pPr>
              <w:cnfStyle w:val="000000000000" w:firstRow="0" w:lastRow="0" w:firstColumn="0" w:lastColumn="0" w:oddVBand="0" w:evenVBand="0" w:oddHBand="0" w:evenHBand="0" w:firstRowFirstColumn="0" w:firstRowLastColumn="0" w:lastRowFirstColumn="0" w:lastRowLastColumn="0"/>
            </w:pPr>
            <w:r>
              <w:t>T1.0 &amp; FT1.0 – Send a message from an Active node to a Passive node.</w:t>
            </w:r>
          </w:p>
          <w:p w14:paraId="5109FE2F" w14:textId="77777777" w:rsidR="004E2F20" w:rsidRDefault="004E2F20" w:rsidP="004E2F20">
            <w:pPr>
              <w:cnfStyle w:val="000000000000" w:firstRow="0" w:lastRow="0" w:firstColumn="0" w:lastColumn="0" w:oddVBand="0" w:evenVBand="0" w:oddHBand="0" w:evenHBand="0" w:firstRowFirstColumn="0" w:firstRowLastColumn="0" w:lastRowFirstColumn="0" w:lastRowLastColumn="0"/>
            </w:pPr>
            <w:r>
              <w:t>T1.1  – Receive a message repeated by a Passive node.</w:t>
            </w:r>
          </w:p>
          <w:p w14:paraId="0769284B" w14:textId="77777777" w:rsidR="004E2F20" w:rsidRDefault="004E2F20" w:rsidP="004E2F20">
            <w:pPr>
              <w:cnfStyle w:val="000000000000" w:firstRow="0" w:lastRow="0" w:firstColumn="0" w:lastColumn="0" w:oddVBand="0" w:evenVBand="0" w:oddHBand="0" w:evenHBand="0" w:firstRowFirstColumn="0" w:firstRowLastColumn="0" w:lastRowFirstColumn="0" w:lastRowLastColumn="0"/>
            </w:pPr>
            <w:r>
              <w:t>T1.2 – Test the current draw in passive mode.</w:t>
            </w:r>
          </w:p>
          <w:p w14:paraId="3FE70B88" w14:textId="683B8934" w:rsidR="004E2F20" w:rsidRDefault="004E2F20" w:rsidP="004E2F20">
            <w:pPr>
              <w:cnfStyle w:val="000000000000" w:firstRow="0" w:lastRow="0" w:firstColumn="0" w:lastColumn="0" w:oddVBand="0" w:evenVBand="0" w:oddHBand="0" w:evenHBand="0" w:firstRowFirstColumn="0" w:firstRowLastColumn="0" w:lastRowFirstColumn="0" w:lastRowLastColumn="0"/>
            </w:pPr>
            <w:r>
              <w:t>FT1.1 – Input a voltage lower than the low-voltage disconnect but larger than the minimum voltage required by the linear voltage regulator.</w:t>
            </w:r>
          </w:p>
        </w:tc>
        <w:tc>
          <w:tcPr>
            <w:tcW w:w="2328" w:type="dxa"/>
          </w:tcPr>
          <w:p w14:paraId="0830EB14" w14:textId="77777777" w:rsidR="004E2F20" w:rsidRDefault="004E2F20" w:rsidP="004E2F20">
            <w:pPr>
              <w:cnfStyle w:val="000000000000" w:firstRow="0" w:lastRow="0" w:firstColumn="0" w:lastColumn="0" w:oddVBand="0" w:evenVBand="0" w:oddHBand="0" w:evenHBand="0" w:firstRowFirstColumn="0" w:firstRowLastColumn="0" w:lastRowFirstColumn="0" w:lastRowLastColumn="0"/>
            </w:pPr>
            <w:r>
              <w:t>C1.0 – The message is available when the Passive node is powered up later.</w:t>
            </w:r>
          </w:p>
          <w:p w14:paraId="57B70BD2" w14:textId="77777777" w:rsidR="004E2F20" w:rsidRDefault="004E2F20" w:rsidP="004E2F20">
            <w:pPr>
              <w:cnfStyle w:val="000000000000" w:firstRow="0" w:lastRow="0" w:firstColumn="0" w:lastColumn="0" w:oddVBand="0" w:evenVBand="0" w:oddHBand="0" w:evenHBand="0" w:firstRowFirstColumn="0" w:firstRowLastColumn="0" w:lastRowFirstColumn="0" w:lastRowLastColumn="0"/>
            </w:pPr>
            <w:r>
              <w:t>C1.1 – The message is received at the active node.</w:t>
            </w:r>
          </w:p>
          <w:p w14:paraId="244D61EA" w14:textId="77777777" w:rsidR="004E2F20" w:rsidRDefault="004E2F20" w:rsidP="004E2F20">
            <w:pPr>
              <w:cnfStyle w:val="000000000000" w:firstRow="0" w:lastRow="0" w:firstColumn="0" w:lastColumn="0" w:oddVBand="0" w:evenVBand="0" w:oddHBand="0" w:evenHBand="0" w:firstRowFirstColumn="0" w:firstRowLastColumn="0" w:lastRowFirstColumn="0" w:lastRowLastColumn="0"/>
            </w:pPr>
            <w:r>
              <w:t>C1.2 – The current draw in passive mode is less than the current draw in active mode.</w:t>
            </w:r>
          </w:p>
          <w:p w14:paraId="47B213B1" w14:textId="77777777" w:rsidR="004E2F20" w:rsidRDefault="004E2F20" w:rsidP="004E2F20">
            <w:pPr>
              <w:cnfStyle w:val="000000000000" w:firstRow="0" w:lastRow="0" w:firstColumn="0" w:lastColumn="0" w:oddVBand="0" w:evenVBand="0" w:oddHBand="0" w:evenHBand="0" w:firstRowFirstColumn="0" w:firstRowLastColumn="0" w:lastRowFirstColumn="0" w:lastRowLastColumn="0"/>
            </w:pPr>
            <w:r>
              <w:t>FC1.0 – The LED indicates a New Message state.</w:t>
            </w:r>
          </w:p>
          <w:p w14:paraId="7553C23A" w14:textId="15AA444C" w:rsidR="004E2F20" w:rsidRDefault="004E2F20" w:rsidP="004E2F20">
            <w:pPr>
              <w:cnfStyle w:val="000000000000" w:firstRow="0" w:lastRow="0" w:firstColumn="0" w:lastColumn="0" w:oddVBand="0" w:evenVBand="0" w:oddHBand="0" w:evenHBand="0" w:firstRowFirstColumn="0" w:firstRowLastColumn="0" w:lastRowFirstColumn="0" w:lastRowLastColumn="0"/>
            </w:pPr>
            <w:r>
              <w:t>FC1.1 – The LED indicates low voltage.</w:t>
            </w:r>
          </w:p>
        </w:tc>
      </w:tr>
    </w:tbl>
    <w:p w14:paraId="5C057C24" w14:textId="77777777" w:rsidR="00F44C8B" w:rsidRPr="000469C2" w:rsidRDefault="00F44C8B" w:rsidP="00F44C8B"/>
    <w:p w14:paraId="59786883" w14:textId="77777777" w:rsidR="00F44C8B" w:rsidRDefault="00F44C8B" w:rsidP="00FD4DA7">
      <w:pPr>
        <w:pStyle w:val="Heading4"/>
      </w:pPr>
      <w:r>
        <w:t>Legend</w:t>
      </w:r>
    </w:p>
    <w:p w14:paraId="7B4E57F5" w14:textId="74862164" w:rsidR="00F44C8B" w:rsidRPr="00015C86" w:rsidRDefault="00F44C8B" w:rsidP="00F44C8B">
      <w:pPr>
        <w:pStyle w:val="Caption"/>
      </w:pPr>
      <w:bookmarkStart w:id="30" w:name="_Ref177295083"/>
      <w:r>
        <w:t xml:space="preserve">Table </w:t>
      </w:r>
      <w:fldSimple w:instr=" SEQ Table \* ARABIC ">
        <w:r w:rsidR="00FD4DA7">
          <w:rPr>
            <w:noProof/>
          </w:rPr>
          <w:t>6</w:t>
        </w:r>
      </w:fldSimple>
      <w:bookmarkEnd w:id="30"/>
      <w:r>
        <w:t>: A legend describing the syntax used for the reference numbers.</w:t>
      </w:r>
    </w:p>
    <w:tbl>
      <w:tblPr>
        <w:tblStyle w:val="GridTable2"/>
        <w:tblW w:w="0" w:type="auto"/>
        <w:tblLook w:val="04A0" w:firstRow="1" w:lastRow="0" w:firstColumn="1" w:lastColumn="0" w:noHBand="0" w:noVBand="1"/>
      </w:tblPr>
      <w:tblGrid>
        <w:gridCol w:w="2328"/>
        <w:gridCol w:w="2364"/>
        <w:gridCol w:w="2334"/>
        <w:gridCol w:w="2334"/>
      </w:tblGrid>
      <w:tr w:rsidR="00F44C8B" w14:paraId="3E8CC635" w14:textId="77777777" w:rsidTr="00233AA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7" w:type="dxa"/>
          </w:tcPr>
          <w:p w14:paraId="07914134" w14:textId="77777777" w:rsidR="00F44C8B" w:rsidRDefault="00F44C8B" w:rsidP="00233AAF">
            <w:r>
              <w:t>Reference Number</w:t>
            </w:r>
          </w:p>
        </w:tc>
        <w:tc>
          <w:tcPr>
            <w:tcW w:w="3237" w:type="dxa"/>
          </w:tcPr>
          <w:p w14:paraId="6A7F0A48" w14:textId="77777777" w:rsidR="00F44C8B" w:rsidRDefault="00F44C8B" w:rsidP="00233AAF">
            <w:pPr>
              <w:cnfStyle w:val="100000000000" w:firstRow="1" w:lastRow="0" w:firstColumn="0" w:lastColumn="0" w:oddVBand="0" w:evenVBand="0" w:oddHBand="0" w:evenHBand="0" w:firstRowFirstColumn="0" w:firstRowLastColumn="0" w:lastRowFirstColumn="0" w:lastRowLastColumn="0"/>
            </w:pPr>
            <w:r>
              <w:t>Requirement</w:t>
            </w:r>
          </w:p>
        </w:tc>
        <w:tc>
          <w:tcPr>
            <w:tcW w:w="3238" w:type="dxa"/>
          </w:tcPr>
          <w:p w14:paraId="26BA544F" w14:textId="77777777" w:rsidR="00F44C8B" w:rsidRDefault="00F44C8B" w:rsidP="00233AAF">
            <w:pPr>
              <w:cnfStyle w:val="100000000000" w:firstRow="1" w:lastRow="0" w:firstColumn="0" w:lastColumn="0" w:oddVBand="0" w:evenVBand="0" w:oddHBand="0" w:evenHBand="0" w:firstRowFirstColumn="0" w:firstRowLastColumn="0" w:lastRowFirstColumn="0" w:lastRowLastColumn="0"/>
            </w:pPr>
            <w:r>
              <w:t>Testing</w:t>
            </w:r>
          </w:p>
        </w:tc>
        <w:tc>
          <w:tcPr>
            <w:tcW w:w="3238" w:type="dxa"/>
          </w:tcPr>
          <w:p w14:paraId="5541209B" w14:textId="77777777" w:rsidR="00F44C8B" w:rsidRDefault="00F44C8B" w:rsidP="00233AAF">
            <w:pPr>
              <w:cnfStyle w:val="100000000000" w:firstRow="1" w:lastRow="0" w:firstColumn="0" w:lastColumn="0" w:oddVBand="0" w:evenVBand="0" w:oddHBand="0" w:evenHBand="0" w:firstRowFirstColumn="0" w:firstRowLastColumn="0" w:lastRowFirstColumn="0" w:lastRowLastColumn="0"/>
            </w:pPr>
            <w:r>
              <w:t>Pass/Fail Criteria</w:t>
            </w:r>
          </w:p>
        </w:tc>
      </w:tr>
      <w:tr w:rsidR="00F44C8B" w14:paraId="4B8324DC" w14:textId="77777777" w:rsidTr="00233A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7" w:type="dxa"/>
          </w:tcPr>
          <w:p w14:paraId="399CA84F" w14:textId="77777777" w:rsidR="00F44C8B" w:rsidRPr="00015C86" w:rsidRDefault="00F44C8B" w:rsidP="00233AAF">
            <w:pPr>
              <w:rPr>
                <w:u w:val="single"/>
              </w:rPr>
            </w:pPr>
            <w:r w:rsidRPr="00015C86">
              <w:rPr>
                <w:i/>
                <w:iCs/>
                <w:u w:val="single"/>
              </w:rPr>
              <w:t>#-(ID):</w:t>
            </w:r>
          </w:p>
          <w:p w14:paraId="49F1BC5C" w14:textId="77777777" w:rsidR="00F44C8B" w:rsidRDefault="00F44C8B" w:rsidP="00233AAF">
            <w:r>
              <w:t>HW: Indicates a hardware requirement</w:t>
            </w:r>
          </w:p>
          <w:p w14:paraId="59D3F135" w14:textId="77777777" w:rsidR="00F44C8B" w:rsidRPr="00015C86" w:rsidRDefault="00F44C8B" w:rsidP="00233AAF">
            <w:r>
              <w:t>SW: Indicates a software requirement</w:t>
            </w:r>
          </w:p>
        </w:tc>
        <w:tc>
          <w:tcPr>
            <w:tcW w:w="3237" w:type="dxa"/>
          </w:tcPr>
          <w:p w14:paraId="32D96BA6" w14:textId="77777777" w:rsidR="00F44C8B" w:rsidRDefault="00F44C8B" w:rsidP="00233AAF">
            <w:pPr>
              <w:cnfStyle w:val="000000100000" w:firstRow="0" w:lastRow="0" w:firstColumn="0" w:lastColumn="0" w:oddVBand="0" w:evenVBand="0" w:oddHBand="1" w:evenHBand="0" w:firstRowFirstColumn="0" w:firstRowLastColumn="0" w:lastRowFirstColumn="0" w:lastRowLastColumn="0"/>
              <w:rPr>
                <w:u w:val="single"/>
              </w:rPr>
            </w:pPr>
            <w:r w:rsidRPr="00015C86">
              <w:rPr>
                <w:i/>
                <w:iCs/>
                <w:u w:val="single"/>
              </w:rPr>
              <w:t>R#</w:t>
            </w:r>
            <w:r w:rsidRPr="00015C86">
              <w:rPr>
                <w:u w:val="single"/>
              </w:rPr>
              <w:t xml:space="preserve">: </w:t>
            </w:r>
          </w:p>
          <w:p w14:paraId="5A03A0A3" w14:textId="77777777" w:rsidR="00F44C8B" w:rsidRDefault="00F44C8B" w:rsidP="00233AAF">
            <w:pPr>
              <w:cnfStyle w:val="000000100000" w:firstRow="0" w:lastRow="0" w:firstColumn="0" w:lastColumn="0" w:oddVBand="0" w:evenVBand="0" w:oddHBand="1" w:evenHBand="0" w:firstRowFirstColumn="0" w:firstRowLastColumn="0" w:lastRowFirstColumn="0" w:lastRowLastColumn="0"/>
            </w:pPr>
            <w:r>
              <w:t>A requirement, something the component MUST have, followed by an identification number that begins at 0.</w:t>
            </w:r>
          </w:p>
          <w:p w14:paraId="5836652E" w14:textId="77777777" w:rsidR="00F44C8B" w:rsidRDefault="00F44C8B" w:rsidP="00233AAF">
            <w:pPr>
              <w:cnfStyle w:val="000000100000" w:firstRow="0" w:lastRow="0" w:firstColumn="0" w:lastColumn="0" w:oddVBand="0" w:evenVBand="0" w:oddHBand="1" w:evenHBand="0" w:firstRowFirstColumn="0" w:firstRowLastColumn="0" w:lastRowFirstColumn="0" w:lastRowLastColumn="0"/>
            </w:pPr>
            <w:r>
              <w:rPr>
                <w:i/>
                <w:iCs/>
                <w:u w:val="single"/>
              </w:rPr>
              <w:t>F#:</w:t>
            </w:r>
          </w:p>
          <w:p w14:paraId="39D478FE" w14:textId="77777777" w:rsidR="00F44C8B" w:rsidRPr="00015C86" w:rsidRDefault="00F44C8B" w:rsidP="00233AAF">
            <w:pPr>
              <w:cnfStyle w:val="000000100000" w:firstRow="0" w:lastRow="0" w:firstColumn="0" w:lastColumn="0" w:oddVBand="0" w:evenVBand="0" w:oddHBand="1" w:evenHBand="0" w:firstRowFirstColumn="0" w:firstRowLastColumn="0" w:lastRowFirstColumn="0" w:lastRowLastColumn="0"/>
            </w:pPr>
            <w:r>
              <w:t>A feature, something the component SHOULD have, followed by an identification number that begins at 0.</w:t>
            </w:r>
          </w:p>
        </w:tc>
        <w:tc>
          <w:tcPr>
            <w:tcW w:w="3238" w:type="dxa"/>
          </w:tcPr>
          <w:p w14:paraId="2732759A" w14:textId="77777777" w:rsidR="00F44C8B" w:rsidRDefault="00F44C8B" w:rsidP="00233AAF">
            <w:pPr>
              <w:cnfStyle w:val="000000100000" w:firstRow="0" w:lastRow="0" w:firstColumn="0" w:lastColumn="0" w:oddVBand="0" w:evenVBand="0" w:oddHBand="1" w:evenHBand="0" w:firstRowFirstColumn="0" w:firstRowLastColumn="0" w:lastRowFirstColumn="0" w:lastRowLastColumn="0"/>
            </w:pPr>
            <w:r>
              <w:rPr>
                <w:i/>
                <w:iCs/>
                <w:u w:val="single"/>
              </w:rPr>
              <w:t>T#.#:</w:t>
            </w:r>
          </w:p>
          <w:p w14:paraId="55D659CE" w14:textId="77777777" w:rsidR="00F44C8B" w:rsidRPr="00357EB1" w:rsidRDefault="00F44C8B" w:rsidP="00233AAF">
            <w:pPr>
              <w:cnfStyle w:val="000000100000" w:firstRow="0" w:lastRow="0" w:firstColumn="0" w:lastColumn="0" w:oddVBand="0" w:evenVBand="0" w:oddHBand="1" w:evenHBand="0" w:firstRowFirstColumn="0" w:firstRowLastColumn="0" w:lastRowFirstColumn="0" w:lastRowLastColumn="0"/>
            </w:pPr>
            <w:r>
              <w:t>The test identification number. The number matches the requirement it corresponds to. If multiple tests relate to the same requirement, a second reference number is added with a decimal point.</w:t>
            </w:r>
          </w:p>
          <w:p w14:paraId="1B400AE8" w14:textId="77777777" w:rsidR="00F44C8B" w:rsidRDefault="00F44C8B" w:rsidP="00233AAF">
            <w:pPr>
              <w:cnfStyle w:val="000000100000" w:firstRow="0" w:lastRow="0" w:firstColumn="0" w:lastColumn="0" w:oddVBand="0" w:evenVBand="0" w:oddHBand="1" w:evenHBand="0" w:firstRowFirstColumn="0" w:firstRowLastColumn="0" w:lastRowFirstColumn="0" w:lastRowLastColumn="0"/>
            </w:pPr>
            <w:r>
              <w:rPr>
                <w:i/>
                <w:iCs/>
                <w:u w:val="single"/>
              </w:rPr>
              <w:t>FT.#.#:</w:t>
            </w:r>
          </w:p>
          <w:p w14:paraId="02EF1C4F" w14:textId="77777777" w:rsidR="00F44C8B" w:rsidRPr="00357EB1" w:rsidRDefault="00F44C8B" w:rsidP="00233AAF">
            <w:pPr>
              <w:cnfStyle w:val="000000100000" w:firstRow="0" w:lastRow="0" w:firstColumn="0" w:lastColumn="0" w:oddVBand="0" w:evenVBand="0" w:oddHBand="1" w:evenHBand="0" w:firstRowFirstColumn="0" w:firstRowLastColumn="0" w:lastRowFirstColumn="0" w:lastRowLastColumn="0"/>
            </w:pPr>
            <w:r>
              <w:t>Same as requirement tests but relates to a feature.</w:t>
            </w:r>
          </w:p>
        </w:tc>
        <w:tc>
          <w:tcPr>
            <w:tcW w:w="3238" w:type="dxa"/>
          </w:tcPr>
          <w:p w14:paraId="2A1DB4C1" w14:textId="77777777" w:rsidR="00F44C8B" w:rsidRDefault="00F44C8B" w:rsidP="00233AAF">
            <w:pPr>
              <w:cnfStyle w:val="000000100000" w:firstRow="0" w:lastRow="0" w:firstColumn="0" w:lastColumn="0" w:oddVBand="0" w:evenVBand="0" w:oddHBand="1" w:evenHBand="0" w:firstRowFirstColumn="0" w:firstRowLastColumn="0" w:lastRowFirstColumn="0" w:lastRowLastColumn="0"/>
            </w:pPr>
            <w:r>
              <w:rPr>
                <w:i/>
                <w:iCs/>
                <w:u w:val="single"/>
              </w:rPr>
              <w:t>C#.#.#:</w:t>
            </w:r>
          </w:p>
          <w:p w14:paraId="50AC107A" w14:textId="77777777" w:rsidR="00F44C8B" w:rsidRDefault="00F44C8B" w:rsidP="00233AAF">
            <w:pPr>
              <w:cnfStyle w:val="000000100000" w:firstRow="0" w:lastRow="0" w:firstColumn="0" w:lastColumn="0" w:oddVBand="0" w:evenVBand="0" w:oddHBand="1" w:evenHBand="0" w:firstRowFirstColumn="0" w:firstRowLastColumn="0" w:lastRowFirstColumn="0" w:lastRowLastColumn="0"/>
            </w:pPr>
            <w:r>
              <w:t>The criteria identification number. The number matches the test it corresponds to. If multiple criteria exist for the same test, a second sub-reference number is added. A Pass is required.</w:t>
            </w:r>
          </w:p>
          <w:p w14:paraId="74010A49" w14:textId="77777777" w:rsidR="00F44C8B" w:rsidRDefault="00F44C8B" w:rsidP="00233AAF">
            <w:pPr>
              <w:cnfStyle w:val="000000100000" w:firstRow="0" w:lastRow="0" w:firstColumn="0" w:lastColumn="0" w:oddVBand="0" w:evenVBand="0" w:oddHBand="1" w:evenHBand="0" w:firstRowFirstColumn="0" w:firstRowLastColumn="0" w:lastRowFirstColumn="0" w:lastRowLastColumn="0"/>
            </w:pPr>
            <w:r>
              <w:rPr>
                <w:i/>
                <w:iCs/>
                <w:u w:val="single"/>
              </w:rPr>
              <w:t>FC.#.#.#:</w:t>
            </w:r>
          </w:p>
          <w:p w14:paraId="66F476EC" w14:textId="77777777" w:rsidR="00F44C8B" w:rsidRPr="00357EB1" w:rsidRDefault="00F44C8B" w:rsidP="00233AAF">
            <w:pPr>
              <w:cnfStyle w:val="000000100000" w:firstRow="0" w:lastRow="0" w:firstColumn="0" w:lastColumn="0" w:oddVBand="0" w:evenVBand="0" w:oddHBand="1" w:evenHBand="0" w:firstRowFirstColumn="0" w:firstRowLastColumn="0" w:lastRowFirstColumn="0" w:lastRowLastColumn="0"/>
            </w:pPr>
            <w:r>
              <w:t>Same as requirement criteria but relates to a feature and is not required to pass.</w:t>
            </w:r>
          </w:p>
        </w:tc>
      </w:tr>
    </w:tbl>
    <w:p w14:paraId="377D0E08" w14:textId="77777777" w:rsidR="00F44C8B" w:rsidRPr="00F44C8B" w:rsidRDefault="00F44C8B" w:rsidP="00F44C8B"/>
    <w:p w14:paraId="39C8BCCA" w14:textId="5F763FA7" w:rsidR="00207A87" w:rsidRDefault="00207A87" w:rsidP="00207A87">
      <w:pPr>
        <w:pStyle w:val="Heading2"/>
      </w:pPr>
      <w:r>
        <w:br w:type="column"/>
      </w:r>
      <w:bookmarkStart w:id="31" w:name="_Toc177647870"/>
      <w:r>
        <w:lastRenderedPageBreak/>
        <w:t>Appendix C: Schedule Milestones</w:t>
      </w:r>
      <w:bookmarkEnd w:id="31"/>
    </w:p>
    <w:p w14:paraId="234A80EF" w14:textId="6C92C22B" w:rsidR="00FD4DA7" w:rsidRDefault="00FD4DA7" w:rsidP="00FD4DA7">
      <w:pPr>
        <w:pStyle w:val="Caption"/>
        <w:keepNext/>
      </w:pPr>
      <w:r>
        <w:t xml:space="preserve">Table </w:t>
      </w:r>
      <w:fldSimple w:instr=" SEQ Table \* ARABIC ">
        <w:r>
          <w:rPr>
            <w:noProof/>
          </w:rPr>
          <w:t>7</w:t>
        </w:r>
      </w:fldSimple>
      <w:r>
        <w:t>: Milestones and their deadlines for the prototype.</w:t>
      </w:r>
    </w:p>
    <w:tbl>
      <w:tblPr>
        <w:tblStyle w:val="GridTable2"/>
        <w:tblW w:w="9286" w:type="dxa"/>
        <w:tblLook w:val="04A0" w:firstRow="1" w:lastRow="0" w:firstColumn="1" w:lastColumn="0" w:noHBand="0" w:noVBand="1"/>
      </w:tblPr>
      <w:tblGrid>
        <w:gridCol w:w="3366"/>
        <w:gridCol w:w="2464"/>
        <w:gridCol w:w="3456"/>
      </w:tblGrid>
      <w:tr w:rsidR="001D69D2" w:rsidRPr="001D69D2" w14:paraId="20187CDA" w14:textId="77777777" w:rsidTr="001D69D2">
        <w:trPr>
          <w:cnfStyle w:val="100000000000" w:firstRow="1" w:lastRow="0" w:firstColumn="0" w:lastColumn="0" w:oddVBand="0" w:evenVBand="0" w:oddHBand="0" w:evenHBand="0" w:firstRowFirstColumn="0" w:firstRowLastColumn="0" w:lastRowFirstColumn="0" w:lastRowLastColumn="0"/>
          <w:trHeight w:val="304"/>
        </w:trPr>
        <w:tc>
          <w:tcPr>
            <w:cnfStyle w:val="001000000000" w:firstRow="0" w:lastRow="0" w:firstColumn="1" w:lastColumn="0" w:oddVBand="0" w:evenVBand="0" w:oddHBand="0" w:evenHBand="0" w:firstRowFirstColumn="0" w:firstRowLastColumn="0" w:lastRowFirstColumn="0" w:lastRowLastColumn="0"/>
            <w:tcW w:w="3366" w:type="dxa"/>
            <w:hideMark/>
          </w:tcPr>
          <w:p w14:paraId="4603F4EA" w14:textId="77777777" w:rsidR="001D69D2" w:rsidRPr="001D69D2" w:rsidRDefault="001D69D2" w:rsidP="001D69D2">
            <w:pPr>
              <w:rPr>
                <w:rFonts w:eastAsia="Times New Roman" w:cs="Times New Roman"/>
                <w:color w:val="000000"/>
              </w:rPr>
            </w:pPr>
            <w:r w:rsidRPr="001D69D2">
              <w:rPr>
                <w:rFonts w:eastAsia="Times New Roman" w:cs="Times New Roman"/>
              </w:rPr>
              <w:t>Component</w:t>
            </w:r>
          </w:p>
        </w:tc>
        <w:tc>
          <w:tcPr>
            <w:tcW w:w="2464" w:type="dxa"/>
            <w:hideMark/>
          </w:tcPr>
          <w:p w14:paraId="20D7954B" w14:textId="77777777" w:rsidR="001D69D2" w:rsidRPr="001D69D2" w:rsidRDefault="001D69D2" w:rsidP="001D69D2">
            <w:pP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rPr>
            </w:pPr>
            <w:r w:rsidRPr="001D69D2">
              <w:rPr>
                <w:rFonts w:eastAsia="Times New Roman" w:cs="Times New Roman"/>
              </w:rPr>
              <w:t>Milestone</w:t>
            </w:r>
          </w:p>
        </w:tc>
        <w:tc>
          <w:tcPr>
            <w:tcW w:w="3456" w:type="dxa"/>
            <w:hideMark/>
          </w:tcPr>
          <w:p w14:paraId="09872163" w14:textId="77777777" w:rsidR="001D69D2" w:rsidRPr="001D69D2" w:rsidRDefault="001D69D2" w:rsidP="001D69D2">
            <w:pP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rPr>
            </w:pPr>
            <w:r w:rsidRPr="001D69D2">
              <w:rPr>
                <w:rFonts w:eastAsia="Times New Roman" w:cs="Times New Roman"/>
              </w:rPr>
              <w:t>Date</w:t>
            </w:r>
          </w:p>
        </w:tc>
      </w:tr>
      <w:tr w:rsidR="001D69D2" w:rsidRPr="001D69D2" w14:paraId="00A5D8B9" w14:textId="77777777" w:rsidTr="001D69D2">
        <w:trPr>
          <w:cnfStyle w:val="000000100000" w:firstRow="0" w:lastRow="0" w:firstColumn="0" w:lastColumn="0" w:oddVBand="0" w:evenVBand="0" w:oddHBand="1"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3366" w:type="dxa"/>
            <w:vMerge w:val="restart"/>
            <w:hideMark/>
          </w:tcPr>
          <w:p w14:paraId="5048E9E6" w14:textId="09087C87" w:rsidR="001D69D2" w:rsidRPr="001D69D2" w:rsidRDefault="001D69D2" w:rsidP="001D69D2">
            <w:pPr>
              <w:rPr>
                <w:rFonts w:ascii="Aptos Narrow" w:eastAsia="Times New Roman" w:hAnsi="Aptos Narrow" w:cs="Times New Roman"/>
                <w:b w:val="0"/>
                <w:bCs w:val="0"/>
                <w:color w:val="000000"/>
                <w:sz w:val="22"/>
                <w:szCs w:val="22"/>
              </w:rPr>
            </w:pPr>
            <w:r w:rsidRPr="001D69D2">
              <w:rPr>
                <w:rFonts w:ascii="Aptos Narrow" w:eastAsia="Times New Roman" w:hAnsi="Aptos Narrow" w:cs="Times New Roman"/>
                <w:color w:val="000000"/>
                <w:sz w:val="22"/>
                <w:szCs w:val="22"/>
              </w:rPr>
              <w:t> </w:t>
            </w:r>
            <w:r>
              <w:rPr>
                <w:rFonts w:ascii="Aptos Narrow" w:eastAsia="Times New Roman" w:hAnsi="Aptos Narrow" w:cs="Times New Roman"/>
                <w:color w:val="000000"/>
                <w:sz w:val="22"/>
                <w:szCs w:val="22"/>
              </w:rPr>
              <w:t>Petal</w:t>
            </w:r>
          </w:p>
          <w:p w14:paraId="1841FC8B" w14:textId="77777777" w:rsidR="001D69D2" w:rsidRPr="001D69D2" w:rsidRDefault="001D69D2" w:rsidP="001D69D2">
            <w:pPr>
              <w:rPr>
                <w:rFonts w:ascii="Aptos Narrow" w:eastAsia="Times New Roman" w:hAnsi="Aptos Narrow" w:cs="Times New Roman"/>
                <w:b w:val="0"/>
                <w:bCs w:val="0"/>
                <w:color w:val="000000"/>
                <w:sz w:val="22"/>
                <w:szCs w:val="22"/>
              </w:rPr>
            </w:pPr>
            <w:r w:rsidRPr="001D69D2">
              <w:rPr>
                <w:rFonts w:ascii="Aptos Narrow" w:eastAsia="Times New Roman" w:hAnsi="Aptos Narrow" w:cs="Times New Roman"/>
                <w:color w:val="000000"/>
                <w:sz w:val="22"/>
                <w:szCs w:val="22"/>
              </w:rPr>
              <w:t> </w:t>
            </w:r>
          </w:p>
          <w:p w14:paraId="36821EC3" w14:textId="77777777" w:rsidR="001D69D2" w:rsidRPr="001D69D2" w:rsidRDefault="001D69D2" w:rsidP="001D69D2">
            <w:pPr>
              <w:rPr>
                <w:rFonts w:ascii="Aptos Narrow" w:eastAsia="Times New Roman" w:hAnsi="Aptos Narrow" w:cs="Times New Roman"/>
                <w:b w:val="0"/>
                <w:bCs w:val="0"/>
                <w:color w:val="000000"/>
                <w:sz w:val="22"/>
                <w:szCs w:val="22"/>
              </w:rPr>
            </w:pPr>
            <w:r w:rsidRPr="001D69D2">
              <w:rPr>
                <w:rFonts w:ascii="Aptos Narrow" w:eastAsia="Times New Roman" w:hAnsi="Aptos Narrow" w:cs="Times New Roman"/>
                <w:color w:val="000000"/>
                <w:sz w:val="22"/>
                <w:szCs w:val="22"/>
              </w:rPr>
              <w:t> </w:t>
            </w:r>
          </w:p>
          <w:p w14:paraId="38E2F682" w14:textId="77777777" w:rsidR="001D69D2" w:rsidRPr="001D69D2" w:rsidRDefault="001D69D2" w:rsidP="001D69D2">
            <w:pPr>
              <w:rPr>
                <w:rFonts w:ascii="Aptos Narrow" w:eastAsia="Times New Roman" w:hAnsi="Aptos Narrow" w:cs="Times New Roman"/>
                <w:b w:val="0"/>
                <w:bCs w:val="0"/>
                <w:color w:val="000000"/>
                <w:sz w:val="22"/>
                <w:szCs w:val="22"/>
              </w:rPr>
            </w:pPr>
            <w:r w:rsidRPr="001D69D2">
              <w:rPr>
                <w:rFonts w:ascii="Aptos Narrow" w:eastAsia="Times New Roman" w:hAnsi="Aptos Narrow" w:cs="Times New Roman"/>
                <w:color w:val="000000"/>
                <w:sz w:val="22"/>
                <w:szCs w:val="22"/>
              </w:rPr>
              <w:t> </w:t>
            </w:r>
          </w:p>
          <w:p w14:paraId="7617A0A1" w14:textId="77777777" w:rsidR="001D69D2" w:rsidRPr="001D69D2" w:rsidRDefault="001D69D2" w:rsidP="001D69D2">
            <w:pPr>
              <w:rPr>
                <w:rFonts w:ascii="Aptos Narrow" w:eastAsia="Times New Roman" w:hAnsi="Aptos Narrow" w:cs="Times New Roman"/>
                <w:b w:val="0"/>
                <w:bCs w:val="0"/>
                <w:color w:val="000000"/>
                <w:sz w:val="22"/>
                <w:szCs w:val="22"/>
              </w:rPr>
            </w:pPr>
            <w:r w:rsidRPr="001D69D2">
              <w:rPr>
                <w:rFonts w:ascii="Aptos Narrow" w:eastAsia="Times New Roman" w:hAnsi="Aptos Narrow" w:cs="Times New Roman"/>
                <w:color w:val="000000"/>
                <w:sz w:val="22"/>
                <w:szCs w:val="22"/>
              </w:rPr>
              <w:t> </w:t>
            </w:r>
          </w:p>
          <w:p w14:paraId="037A44AA" w14:textId="77777777" w:rsidR="001D69D2" w:rsidRPr="001D69D2" w:rsidRDefault="001D69D2" w:rsidP="001D69D2">
            <w:pPr>
              <w:rPr>
                <w:rFonts w:ascii="Aptos Narrow" w:eastAsia="Times New Roman" w:hAnsi="Aptos Narrow" w:cs="Times New Roman"/>
                <w:b w:val="0"/>
                <w:bCs w:val="0"/>
                <w:color w:val="000000"/>
                <w:sz w:val="22"/>
                <w:szCs w:val="22"/>
              </w:rPr>
            </w:pPr>
            <w:r w:rsidRPr="001D69D2">
              <w:rPr>
                <w:rFonts w:ascii="Aptos Narrow" w:eastAsia="Times New Roman" w:hAnsi="Aptos Narrow" w:cs="Times New Roman"/>
                <w:color w:val="000000"/>
                <w:sz w:val="22"/>
                <w:szCs w:val="22"/>
              </w:rPr>
              <w:t> </w:t>
            </w:r>
          </w:p>
          <w:p w14:paraId="6036F10D" w14:textId="77777777" w:rsidR="001D69D2" w:rsidRPr="001D69D2" w:rsidRDefault="001D69D2" w:rsidP="001D69D2">
            <w:pPr>
              <w:rPr>
                <w:rFonts w:ascii="Aptos Narrow" w:eastAsia="Times New Roman" w:hAnsi="Aptos Narrow" w:cs="Times New Roman"/>
                <w:b w:val="0"/>
                <w:bCs w:val="0"/>
                <w:color w:val="000000"/>
                <w:sz w:val="22"/>
                <w:szCs w:val="22"/>
              </w:rPr>
            </w:pPr>
            <w:r w:rsidRPr="001D69D2">
              <w:rPr>
                <w:rFonts w:ascii="Aptos Narrow" w:eastAsia="Times New Roman" w:hAnsi="Aptos Narrow" w:cs="Times New Roman"/>
                <w:color w:val="000000"/>
                <w:sz w:val="22"/>
                <w:szCs w:val="22"/>
              </w:rPr>
              <w:t> </w:t>
            </w:r>
          </w:p>
          <w:p w14:paraId="667A7F46" w14:textId="36CA61CE" w:rsidR="001D69D2" w:rsidRPr="001D69D2" w:rsidRDefault="001D69D2" w:rsidP="001D69D2">
            <w:pPr>
              <w:rPr>
                <w:rFonts w:ascii="Aptos Narrow" w:eastAsia="Times New Roman" w:hAnsi="Aptos Narrow" w:cs="Times New Roman"/>
                <w:color w:val="000000"/>
                <w:sz w:val="22"/>
                <w:szCs w:val="22"/>
              </w:rPr>
            </w:pPr>
            <w:r w:rsidRPr="001D69D2">
              <w:rPr>
                <w:rFonts w:ascii="Aptos Narrow" w:eastAsia="Times New Roman" w:hAnsi="Aptos Narrow" w:cs="Times New Roman"/>
                <w:color w:val="000000"/>
                <w:sz w:val="22"/>
                <w:szCs w:val="22"/>
              </w:rPr>
              <w:t> </w:t>
            </w:r>
          </w:p>
        </w:tc>
        <w:tc>
          <w:tcPr>
            <w:tcW w:w="2464" w:type="dxa"/>
            <w:hideMark/>
          </w:tcPr>
          <w:p w14:paraId="04719698" w14:textId="77777777" w:rsidR="001D69D2" w:rsidRPr="001D69D2" w:rsidRDefault="001D69D2" w:rsidP="001D69D2">
            <w:pP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sz w:val="22"/>
                <w:szCs w:val="22"/>
              </w:rPr>
            </w:pPr>
            <w:r w:rsidRPr="001D69D2">
              <w:rPr>
                <w:rFonts w:ascii="Aptos Narrow" w:eastAsia="Times New Roman" w:hAnsi="Aptos Narrow" w:cs="Times New Roman"/>
                <w:color w:val="000000"/>
                <w:sz w:val="22"/>
                <w:szCs w:val="22"/>
              </w:rPr>
              <w:t>v0.0</w:t>
            </w:r>
          </w:p>
        </w:tc>
        <w:tc>
          <w:tcPr>
            <w:tcW w:w="3456" w:type="dxa"/>
            <w:hideMark/>
          </w:tcPr>
          <w:p w14:paraId="14AB09DB" w14:textId="77777777" w:rsidR="001D69D2" w:rsidRPr="001D69D2" w:rsidRDefault="001D69D2" w:rsidP="001D69D2">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rPr>
            </w:pPr>
            <w:r w:rsidRPr="001D69D2">
              <w:rPr>
                <w:rFonts w:eastAsia="Times New Roman" w:cs="Times New Roman"/>
                <w:color w:val="000000"/>
              </w:rPr>
              <w:t>October 1, 2024</w:t>
            </w:r>
          </w:p>
        </w:tc>
      </w:tr>
      <w:tr w:rsidR="001D69D2" w:rsidRPr="001D69D2" w14:paraId="0E7A4F54" w14:textId="77777777" w:rsidTr="001D69D2">
        <w:trPr>
          <w:trHeight w:val="304"/>
        </w:trPr>
        <w:tc>
          <w:tcPr>
            <w:cnfStyle w:val="001000000000" w:firstRow="0" w:lastRow="0" w:firstColumn="1" w:lastColumn="0" w:oddVBand="0" w:evenVBand="0" w:oddHBand="0" w:evenHBand="0" w:firstRowFirstColumn="0" w:firstRowLastColumn="0" w:lastRowFirstColumn="0" w:lastRowLastColumn="0"/>
            <w:tcW w:w="3366" w:type="dxa"/>
            <w:vMerge/>
            <w:hideMark/>
          </w:tcPr>
          <w:p w14:paraId="7577F397" w14:textId="02D213A9" w:rsidR="001D69D2" w:rsidRPr="001D69D2" w:rsidRDefault="001D69D2" w:rsidP="001D69D2">
            <w:pPr>
              <w:rPr>
                <w:rFonts w:ascii="Aptos Narrow" w:eastAsia="Times New Roman" w:hAnsi="Aptos Narrow" w:cs="Times New Roman"/>
                <w:color w:val="000000"/>
                <w:sz w:val="22"/>
                <w:szCs w:val="22"/>
              </w:rPr>
            </w:pPr>
          </w:p>
        </w:tc>
        <w:tc>
          <w:tcPr>
            <w:tcW w:w="2464" w:type="dxa"/>
            <w:hideMark/>
          </w:tcPr>
          <w:p w14:paraId="15C8E584" w14:textId="77777777" w:rsidR="001D69D2" w:rsidRPr="001D69D2" w:rsidRDefault="001D69D2" w:rsidP="001D69D2">
            <w:pP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2"/>
                <w:szCs w:val="22"/>
              </w:rPr>
            </w:pPr>
            <w:r w:rsidRPr="001D69D2">
              <w:rPr>
                <w:rFonts w:ascii="Aptos Narrow" w:eastAsia="Times New Roman" w:hAnsi="Aptos Narrow" w:cs="Times New Roman"/>
                <w:color w:val="000000"/>
                <w:sz w:val="22"/>
                <w:szCs w:val="22"/>
              </w:rPr>
              <w:t>v0.0 testing</w:t>
            </w:r>
          </w:p>
        </w:tc>
        <w:tc>
          <w:tcPr>
            <w:tcW w:w="3456" w:type="dxa"/>
            <w:hideMark/>
          </w:tcPr>
          <w:p w14:paraId="5719A922" w14:textId="77777777" w:rsidR="001D69D2" w:rsidRPr="001D69D2" w:rsidRDefault="001D69D2" w:rsidP="001D69D2">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rPr>
            </w:pPr>
            <w:r w:rsidRPr="001D69D2">
              <w:rPr>
                <w:rFonts w:eastAsia="Times New Roman" w:cs="Times New Roman"/>
                <w:color w:val="000000"/>
              </w:rPr>
              <w:t>October 15, 2024</w:t>
            </w:r>
          </w:p>
        </w:tc>
      </w:tr>
      <w:tr w:rsidR="001D69D2" w:rsidRPr="001D69D2" w14:paraId="09F1DEF6" w14:textId="77777777" w:rsidTr="001D69D2">
        <w:trPr>
          <w:cnfStyle w:val="000000100000" w:firstRow="0" w:lastRow="0" w:firstColumn="0" w:lastColumn="0" w:oddVBand="0" w:evenVBand="0" w:oddHBand="1" w:evenHBand="0" w:firstRowFirstColumn="0" w:firstRowLastColumn="0" w:lastRowFirstColumn="0" w:lastRowLastColumn="0"/>
          <w:trHeight w:val="304"/>
        </w:trPr>
        <w:tc>
          <w:tcPr>
            <w:cnfStyle w:val="001000000000" w:firstRow="0" w:lastRow="0" w:firstColumn="1" w:lastColumn="0" w:oddVBand="0" w:evenVBand="0" w:oddHBand="0" w:evenHBand="0" w:firstRowFirstColumn="0" w:firstRowLastColumn="0" w:lastRowFirstColumn="0" w:lastRowLastColumn="0"/>
            <w:tcW w:w="3366" w:type="dxa"/>
            <w:vMerge/>
            <w:hideMark/>
          </w:tcPr>
          <w:p w14:paraId="0541F20E" w14:textId="40A53D85" w:rsidR="001D69D2" w:rsidRPr="001D69D2" w:rsidRDefault="001D69D2" w:rsidP="001D69D2">
            <w:pPr>
              <w:rPr>
                <w:rFonts w:ascii="Aptos Narrow" w:eastAsia="Times New Roman" w:hAnsi="Aptos Narrow" w:cs="Times New Roman"/>
                <w:color w:val="000000"/>
                <w:sz w:val="22"/>
                <w:szCs w:val="22"/>
              </w:rPr>
            </w:pPr>
          </w:p>
        </w:tc>
        <w:tc>
          <w:tcPr>
            <w:tcW w:w="2464" w:type="dxa"/>
            <w:hideMark/>
          </w:tcPr>
          <w:p w14:paraId="4DEFC0D4" w14:textId="77777777" w:rsidR="001D69D2" w:rsidRPr="001D69D2" w:rsidRDefault="001D69D2" w:rsidP="001D69D2">
            <w:pP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sz w:val="22"/>
                <w:szCs w:val="22"/>
              </w:rPr>
            </w:pPr>
            <w:r w:rsidRPr="001D69D2">
              <w:rPr>
                <w:rFonts w:ascii="Aptos Narrow" w:eastAsia="Times New Roman" w:hAnsi="Aptos Narrow" w:cs="Times New Roman"/>
                <w:color w:val="000000"/>
                <w:sz w:val="22"/>
                <w:szCs w:val="22"/>
              </w:rPr>
              <w:t>v0.1</w:t>
            </w:r>
          </w:p>
        </w:tc>
        <w:tc>
          <w:tcPr>
            <w:tcW w:w="3456" w:type="dxa"/>
            <w:hideMark/>
          </w:tcPr>
          <w:p w14:paraId="01C55245" w14:textId="77777777" w:rsidR="001D69D2" w:rsidRPr="001D69D2" w:rsidRDefault="001D69D2" w:rsidP="001D69D2">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rPr>
            </w:pPr>
            <w:r w:rsidRPr="001D69D2">
              <w:rPr>
                <w:rFonts w:eastAsia="Times New Roman" w:cs="Times New Roman"/>
                <w:color w:val="000000"/>
              </w:rPr>
              <w:t>October 29, 2024</w:t>
            </w:r>
          </w:p>
        </w:tc>
      </w:tr>
      <w:tr w:rsidR="001D69D2" w:rsidRPr="001D69D2" w14:paraId="34243CB0" w14:textId="77777777" w:rsidTr="001D69D2">
        <w:trPr>
          <w:trHeight w:val="304"/>
        </w:trPr>
        <w:tc>
          <w:tcPr>
            <w:cnfStyle w:val="001000000000" w:firstRow="0" w:lastRow="0" w:firstColumn="1" w:lastColumn="0" w:oddVBand="0" w:evenVBand="0" w:oddHBand="0" w:evenHBand="0" w:firstRowFirstColumn="0" w:firstRowLastColumn="0" w:lastRowFirstColumn="0" w:lastRowLastColumn="0"/>
            <w:tcW w:w="3366" w:type="dxa"/>
            <w:vMerge/>
            <w:hideMark/>
          </w:tcPr>
          <w:p w14:paraId="1F033832" w14:textId="0EDBE573" w:rsidR="001D69D2" w:rsidRPr="001D69D2" w:rsidRDefault="001D69D2" w:rsidP="001D69D2">
            <w:pPr>
              <w:rPr>
                <w:rFonts w:ascii="Aptos Narrow" w:eastAsia="Times New Roman" w:hAnsi="Aptos Narrow" w:cs="Times New Roman"/>
                <w:color w:val="000000"/>
                <w:sz w:val="22"/>
                <w:szCs w:val="22"/>
              </w:rPr>
            </w:pPr>
          </w:p>
        </w:tc>
        <w:tc>
          <w:tcPr>
            <w:tcW w:w="2464" w:type="dxa"/>
            <w:hideMark/>
          </w:tcPr>
          <w:p w14:paraId="598FA2CE" w14:textId="77777777" w:rsidR="001D69D2" w:rsidRPr="001D69D2" w:rsidRDefault="001D69D2" w:rsidP="001D69D2">
            <w:pP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2"/>
                <w:szCs w:val="22"/>
              </w:rPr>
            </w:pPr>
            <w:r w:rsidRPr="001D69D2">
              <w:rPr>
                <w:rFonts w:ascii="Aptos Narrow" w:eastAsia="Times New Roman" w:hAnsi="Aptos Narrow" w:cs="Times New Roman"/>
                <w:color w:val="000000"/>
                <w:sz w:val="22"/>
                <w:szCs w:val="22"/>
              </w:rPr>
              <w:t>Enclosure v0.1</w:t>
            </w:r>
          </w:p>
        </w:tc>
        <w:tc>
          <w:tcPr>
            <w:tcW w:w="3456" w:type="dxa"/>
            <w:hideMark/>
          </w:tcPr>
          <w:p w14:paraId="7665A2D2" w14:textId="77777777" w:rsidR="001D69D2" w:rsidRPr="001D69D2" w:rsidRDefault="001D69D2" w:rsidP="001D69D2">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rPr>
            </w:pPr>
            <w:r w:rsidRPr="001D69D2">
              <w:rPr>
                <w:rFonts w:eastAsia="Times New Roman" w:cs="Times New Roman"/>
                <w:color w:val="000000"/>
              </w:rPr>
              <w:t>November 1, 2024</w:t>
            </w:r>
          </w:p>
        </w:tc>
      </w:tr>
      <w:tr w:rsidR="001D69D2" w:rsidRPr="001D69D2" w14:paraId="251D48EE" w14:textId="77777777" w:rsidTr="001D69D2">
        <w:trPr>
          <w:cnfStyle w:val="000000100000" w:firstRow="0" w:lastRow="0" w:firstColumn="0" w:lastColumn="0" w:oddVBand="0" w:evenVBand="0" w:oddHBand="1" w:evenHBand="0" w:firstRowFirstColumn="0" w:firstRowLastColumn="0" w:lastRowFirstColumn="0" w:lastRowLastColumn="0"/>
          <w:trHeight w:val="304"/>
        </w:trPr>
        <w:tc>
          <w:tcPr>
            <w:cnfStyle w:val="001000000000" w:firstRow="0" w:lastRow="0" w:firstColumn="1" w:lastColumn="0" w:oddVBand="0" w:evenVBand="0" w:oddHBand="0" w:evenHBand="0" w:firstRowFirstColumn="0" w:firstRowLastColumn="0" w:lastRowFirstColumn="0" w:lastRowLastColumn="0"/>
            <w:tcW w:w="3366" w:type="dxa"/>
            <w:vMerge/>
            <w:hideMark/>
          </w:tcPr>
          <w:p w14:paraId="6D390314" w14:textId="082BA9BC" w:rsidR="001D69D2" w:rsidRPr="001D69D2" w:rsidRDefault="001D69D2" w:rsidP="001D69D2">
            <w:pPr>
              <w:rPr>
                <w:rFonts w:ascii="Aptos Narrow" w:eastAsia="Times New Roman" w:hAnsi="Aptos Narrow" w:cs="Times New Roman"/>
                <w:color w:val="000000"/>
                <w:sz w:val="22"/>
                <w:szCs w:val="22"/>
              </w:rPr>
            </w:pPr>
          </w:p>
        </w:tc>
        <w:tc>
          <w:tcPr>
            <w:tcW w:w="2464" w:type="dxa"/>
            <w:hideMark/>
          </w:tcPr>
          <w:p w14:paraId="3F37F99F" w14:textId="77777777" w:rsidR="001D69D2" w:rsidRPr="001D69D2" w:rsidRDefault="001D69D2" w:rsidP="001D69D2">
            <w:pP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sz w:val="22"/>
                <w:szCs w:val="22"/>
              </w:rPr>
            </w:pPr>
            <w:r w:rsidRPr="001D69D2">
              <w:rPr>
                <w:rFonts w:ascii="Aptos Narrow" w:eastAsia="Times New Roman" w:hAnsi="Aptos Narrow" w:cs="Times New Roman"/>
                <w:color w:val="000000"/>
                <w:sz w:val="22"/>
                <w:szCs w:val="22"/>
              </w:rPr>
              <w:t>v0.1 testing</w:t>
            </w:r>
          </w:p>
        </w:tc>
        <w:tc>
          <w:tcPr>
            <w:tcW w:w="3456" w:type="dxa"/>
            <w:hideMark/>
          </w:tcPr>
          <w:p w14:paraId="61701D34" w14:textId="77777777" w:rsidR="001D69D2" w:rsidRPr="001D69D2" w:rsidRDefault="001D69D2" w:rsidP="001D69D2">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rPr>
            </w:pPr>
            <w:r w:rsidRPr="001D69D2">
              <w:rPr>
                <w:rFonts w:eastAsia="Times New Roman" w:cs="Times New Roman"/>
                <w:color w:val="000000"/>
              </w:rPr>
              <w:t>November 10, 2024</w:t>
            </w:r>
          </w:p>
        </w:tc>
      </w:tr>
      <w:tr w:rsidR="001D69D2" w:rsidRPr="001D69D2" w14:paraId="2D7E4450" w14:textId="77777777" w:rsidTr="001D69D2">
        <w:trPr>
          <w:trHeight w:val="304"/>
        </w:trPr>
        <w:tc>
          <w:tcPr>
            <w:cnfStyle w:val="001000000000" w:firstRow="0" w:lastRow="0" w:firstColumn="1" w:lastColumn="0" w:oddVBand="0" w:evenVBand="0" w:oddHBand="0" w:evenHBand="0" w:firstRowFirstColumn="0" w:firstRowLastColumn="0" w:lastRowFirstColumn="0" w:lastRowLastColumn="0"/>
            <w:tcW w:w="3366" w:type="dxa"/>
            <w:vMerge/>
            <w:hideMark/>
          </w:tcPr>
          <w:p w14:paraId="6F83A1A8" w14:textId="34270823" w:rsidR="001D69D2" w:rsidRPr="001D69D2" w:rsidRDefault="001D69D2" w:rsidP="001D69D2">
            <w:pPr>
              <w:rPr>
                <w:rFonts w:ascii="Aptos Narrow" w:eastAsia="Times New Roman" w:hAnsi="Aptos Narrow" w:cs="Times New Roman"/>
                <w:color w:val="000000"/>
                <w:sz w:val="22"/>
                <w:szCs w:val="22"/>
              </w:rPr>
            </w:pPr>
          </w:p>
        </w:tc>
        <w:tc>
          <w:tcPr>
            <w:tcW w:w="2464" w:type="dxa"/>
            <w:hideMark/>
          </w:tcPr>
          <w:p w14:paraId="27DDAA03" w14:textId="77777777" w:rsidR="001D69D2" w:rsidRPr="001D69D2" w:rsidRDefault="001D69D2" w:rsidP="001D69D2">
            <w:pP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2"/>
                <w:szCs w:val="22"/>
              </w:rPr>
            </w:pPr>
            <w:r w:rsidRPr="001D69D2">
              <w:rPr>
                <w:rFonts w:ascii="Aptos Narrow" w:eastAsia="Times New Roman" w:hAnsi="Aptos Narrow" w:cs="Times New Roman"/>
                <w:color w:val="000000"/>
                <w:sz w:val="22"/>
                <w:szCs w:val="22"/>
              </w:rPr>
              <w:t>v0.2</w:t>
            </w:r>
          </w:p>
        </w:tc>
        <w:tc>
          <w:tcPr>
            <w:tcW w:w="3456" w:type="dxa"/>
            <w:hideMark/>
          </w:tcPr>
          <w:p w14:paraId="7DCFF1DA" w14:textId="77777777" w:rsidR="001D69D2" w:rsidRPr="001D69D2" w:rsidRDefault="001D69D2" w:rsidP="001D69D2">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rPr>
            </w:pPr>
            <w:r w:rsidRPr="001D69D2">
              <w:rPr>
                <w:rFonts w:eastAsia="Times New Roman" w:cs="Times New Roman"/>
                <w:color w:val="000000"/>
              </w:rPr>
              <w:t>November 19, 2024</w:t>
            </w:r>
          </w:p>
        </w:tc>
      </w:tr>
      <w:tr w:rsidR="001D69D2" w:rsidRPr="001D69D2" w14:paraId="014FC80D" w14:textId="77777777" w:rsidTr="001D69D2">
        <w:trPr>
          <w:cnfStyle w:val="000000100000" w:firstRow="0" w:lastRow="0" w:firstColumn="0" w:lastColumn="0" w:oddVBand="0" w:evenVBand="0" w:oddHBand="1" w:evenHBand="0" w:firstRowFirstColumn="0" w:firstRowLastColumn="0" w:lastRowFirstColumn="0" w:lastRowLastColumn="0"/>
          <w:trHeight w:val="304"/>
        </w:trPr>
        <w:tc>
          <w:tcPr>
            <w:cnfStyle w:val="001000000000" w:firstRow="0" w:lastRow="0" w:firstColumn="1" w:lastColumn="0" w:oddVBand="0" w:evenVBand="0" w:oddHBand="0" w:evenHBand="0" w:firstRowFirstColumn="0" w:firstRowLastColumn="0" w:lastRowFirstColumn="0" w:lastRowLastColumn="0"/>
            <w:tcW w:w="3366" w:type="dxa"/>
            <w:vMerge/>
            <w:hideMark/>
          </w:tcPr>
          <w:p w14:paraId="600F7E50" w14:textId="006FDD02" w:rsidR="001D69D2" w:rsidRPr="001D69D2" w:rsidRDefault="001D69D2" w:rsidP="001D69D2">
            <w:pPr>
              <w:rPr>
                <w:rFonts w:ascii="Aptos Narrow" w:eastAsia="Times New Roman" w:hAnsi="Aptos Narrow" w:cs="Times New Roman"/>
                <w:color w:val="000000"/>
                <w:sz w:val="22"/>
                <w:szCs w:val="22"/>
              </w:rPr>
            </w:pPr>
          </w:p>
        </w:tc>
        <w:tc>
          <w:tcPr>
            <w:tcW w:w="2464" w:type="dxa"/>
            <w:hideMark/>
          </w:tcPr>
          <w:p w14:paraId="4D6DA751" w14:textId="77777777" w:rsidR="001D69D2" w:rsidRPr="001D69D2" w:rsidRDefault="001D69D2" w:rsidP="001D69D2">
            <w:pP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sz w:val="22"/>
                <w:szCs w:val="22"/>
              </w:rPr>
            </w:pPr>
            <w:r w:rsidRPr="001D69D2">
              <w:rPr>
                <w:rFonts w:ascii="Aptos Narrow" w:eastAsia="Times New Roman" w:hAnsi="Aptos Narrow" w:cs="Times New Roman"/>
                <w:color w:val="000000"/>
                <w:sz w:val="22"/>
                <w:szCs w:val="22"/>
              </w:rPr>
              <w:t>Datasheet</w:t>
            </w:r>
          </w:p>
        </w:tc>
        <w:tc>
          <w:tcPr>
            <w:tcW w:w="3456" w:type="dxa"/>
            <w:hideMark/>
          </w:tcPr>
          <w:p w14:paraId="02B8A99E" w14:textId="77777777" w:rsidR="001D69D2" w:rsidRPr="001D69D2" w:rsidRDefault="001D69D2" w:rsidP="001D69D2">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rPr>
            </w:pPr>
            <w:r w:rsidRPr="001D69D2">
              <w:rPr>
                <w:rFonts w:eastAsia="Times New Roman" w:cs="Times New Roman"/>
              </w:rPr>
              <w:t>December 13, 2024</w:t>
            </w:r>
          </w:p>
        </w:tc>
      </w:tr>
      <w:tr w:rsidR="001D69D2" w:rsidRPr="001D69D2" w14:paraId="6D1E9FE6" w14:textId="77777777" w:rsidTr="001D69D2">
        <w:trPr>
          <w:trHeight w:val="304"/>
        </w:trPr>
        <w:tc>
          <w:tcPr>
            <w:cnfStyle w:val="001000000000" w:firstRow="0" w:lastRow="0" w:firstColumn="1" w:lastColumn="0" w:oddVBand="0" w:evenVBand="0" w:oddHBand="0" w:evenHBand="0" w:firstRowFirstColumn="0" w:firstRowLastColumn="0" w:lastRowFirstColumn="0" w:lastRowLastColumn="0"/>
            <w:tcW w:w="3366" w:type="dxa"/>
            <w:vMerge/>
            <w:hideMark/>
          </w:tcPr>
          <w:p w14:paraId="6CBA504C" w14:textId="7B58E6E9" w:rsidR="001D69D2" w:rsidRPr="001D69D2" w:rsidRDefault="001D69D2" w:rsidP="001D69D2">
            <w:pPr>
              <w:rPr>
                <w:rFonts w:ascii="Aptos Narrow" w:eastAsia="Times New Roman" w:hAnsi="Aptos Narrow" w:cs="Times New Roman"/>
                <w:color w:val="000000"/>
                <w:sz w:val="22"/>
                <w:szCs w:val="22"/>
              </w:rPr>
            </w:pPr>
          </w:p>
        </w:tc>
        <w:tc>
          <w:tcPr>
            <w:tcW w:w="2464" w:type="dxa"/>
            <w:hideMark/>
          </w:tcPr>
          <w:p w14:paraId="42A75F93" w14:textId="77777777" w:rsidR="001D69D2" w:rsidRPr="001D69D2" w:rsidRDefault="001D69D2" w:rsidP="001D69D2">
            <w:pP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2"/>
                <w:szCs w:val="22"/>
              </w:rPr>
            </w:pPr>
            <w:r w:rsidRPr="001D69D2">
              <w:rPr>
                <w:rFonts w:ascii="Aptos Narrow" w:eastAsia="Times New Roman" w:hAnsi="Aptos Narrow" w:cs="Times New Roman"/>
                <w:color w:val="000000"/>
                <w:sz w:val="22"/>
                <w:szCs w:val="22"/>
              </w:rPr>
              <w:t>Enclosure v0.2</w:t>
            </w:r>
          </w:p>
        </w:tc>
        <w:tc>
          <w:tcPr>
            <w:tcW w:w="3456" w:type="dxa"/>
            <w:hideMark/>
          </w:tcPr>
          <w:p w14:paraId="2A0A6DAF" w14:textId="77777777" w:rsidR="001D69D2" w:rsidRPr="001D69D2" w:rsidRDefault="001D69D2" w:rsidP="001D69D2">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rPr>
            </w:pPr>
            <w:r w:rsidRPr="001D69D2">
              <w:rPr>
                <w:rFonts w:eastAsia="Times New Roman" w:cs="Times New Roman"/>
                <w:color w:val="000000"/>
              </w:rPr>
              <w:t>December 13, 2024</w:t>
            </w:r>
          </w:p>
        </w:tc>
      </w:tr>
      <w:tr w:rsidR="001D69D2" w:rsidRPr="001D69D2" w14:paraId="5B57A2A7" w14:textId="77777777" w:rsidTr="001D69D2">
        <w:trPr>
          <w:cnfStyle w:val="000000100000" w:firstRow="0" w:lastRow="0" w:firstColumn="0" w:lastColumn="0" w:oddVBand="0" w:evenVBand="0" w:oddHBand="1" w:evenHBand="0" w:firstRowFirstColumn="0" w:firstRowLastColumn="0" w:lastRowFirstColumn="0" w:lastRowLastColumn="0"/>
          <w:trHeight w:val="304"/>
        </w:trPr>
        <w:tc>
          <w:tcPr>
            <w:cnfStyle w:val="001000000000" w:firstRow="0" w:lastRow="0" w:firstColumn="1" w:lastColumn="0" w:oddVBand="0" w:evenVBand="0" w:oddHBand="0" w:evenHBand="0" w:firstRowFirstColumn="0" w:firstRowLastColumn="0" w:lastRowFirstColumn="0" w:lastRowLastColumn="0"/>
            <w:tcW w:w="3366" w:type="dxa"/>
            <w:vMerge/>
            <w:hideMark/>
          </w:tcPr>
          <w:p w14:paraId="4AE925C7" w14:textId="5698B3A2" w:rsidR="001D69D2" w:rsidRPr="001D69D2" w:rsidRDefault="001D69D2" w:rsidP="001D69D2">
            <w:pPr>
              <w:rPr>
                <w:rFonts w:ascii="Aptos Narrow" w:eastAsia="Times New Roman" w:hAnsi="Aptos Narrow" w:cs="Times New Roman"/>
                <w:color w:val="000000"/>
                <w:sz w:val="22"/>
                <w:szCs w:val="22"/>
              </w:rPr>
            </w:pPr>
          </w:p>
        </w:tc>
        <w:tc>
          <w:tcPr>
            <w:tcW w:w="2464" w:type="dxa"/>
            <w:hideMark/>
          </w:tcPr>
          <w:p w14:paraId="6D5B1A6F" w14:textId="77777777" w:rsidR="001D69D2" w:rsidRPr="001D69D2" w:rsidRDefault="001D69D2" w:rsidP="001D69D2">
            <w:pP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sz w:val="22"/>
                <w:szCs w:val="22"/>
              </w:rPr>
            </w:pPr>
            <w:r w:rsidRPr="001D69D2">
              <w:rPr>
                <w:rFonts w:ascii="Aptos Narrow" w:eastAsia="Times New Roman" w:hAnsi="Aptos Narrow" w:cs="Times New Roman"/>
                <w:color w:val="000000"/>
                <w:sz w:val="22"/>
                <w:szCs w:val="22"/>
              </w:rPr>
              <w:t>User Manual</w:t>
            </w:r>
          </w:p>
        </w:tc>
        <w:tc>
          <w:tcPr>
            <w:tcW w:w="3456" w:type="dxa"/>
            <w:hideMark/>
          </w:tcPr>
          <w:p w14:paraId="5B11F7AE" w14:textId="77777777" w:rsidR="001D69D2" w:rsidRPr="001D69D2" w:rsidRDefault="001D69D2" w:rsidP="001D69D2">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rPr>
            </w:pPr>
            <w:r w:rsidRPr="001D69D2">
              <w:rPr>
                <w:rFonts w:eastAsia="Times New Roman" w:cs="Times New Roman"/>
                <w:color w:val="000000"/>
              </w:rPr>
              <w:t>December 13, 2024</w:t>
            </w:r>
          </w:p>
        </w:tc>
      </w:tr>
      <w:tr w:rsidR="00044131" w:rsidRPr="001D69D2" w14:paraId="5A6529BE" w14:textId="77777777" w:rsidTr="001D69D2">
        <w:trPr>
          <w:trHeight w:val="304"/>
        </w:trPr>
        <w:tc>
          <w:tcPr>
            <w:cnfStyle w:val="001000000000" w:firstRow="0" w:lastRow="0" w:firstColumn="1" w:lastColumn="0" w:oddVBand="0" w:evenVBand="0" w:oddHBand="0" w:evenHBand="0" w:firstRowFirstColumn="0" w:firstRowLastColumn="0" w:lastRowFirstColumn="0" w:lastRowLastColumn="0"/>
            <w:tcW w:w="3366" w:type="dxa"/>
            <w:vMerge w:val="restart"/>
            <w:hideMark/>
          </w:tcPr>
          <w:p w14:paraId="4C07D5B5" w14:textId="773B5BE5" w:rsidR="00044131" w:rsidRPr="00982129" w:rsidRDefault="00044131" w:rsidP="001D69D2">
            <w:pPr>
              <w:rPr>
                <w:rFonts w:ascii="Aptos Narrow" w:eastAsia="Times New Roman" w:hAnsi="Aptos Narrow" w:cs="Times New Roman"/>
                <w:b w:val="0"/>
                <w:bCs w:val="0"/>
                <w:color w:val="000000"/>
                <w:sz w:val="22"/>
                <w:szCs w:val="22"/>
              </w:rPr>
            </w:pPr>
            <w:r w:rsidRPr="001D69D2">
              <w:rPr>
                <w:rFonts w:ascii="Aptos Narrow" w:eastAsia="Times New Roman" w:hAnsi="Aptos Narrow" w:cs="Times New Roman"/>
                <w:color w:val="000000"/>
                <w:sz w:val="22"/>
                <w:szCs w:val="22"/>
              </w:rPr>
              <w:t>AVAlink</w:t>
            </w:r>
          </w:p>
        </w:tc>
        <w:tc>
          <w:tcPr>
            <w:tcW w:w="2464" w:type="dxa"/>
            <w:hideMark/>
          </w:tcPr>
          <w:p w14:paraId="639E4FF4" w14:textId="77777777" w:rsidR="00044131" w:rsidRPr="001D69D2" w:rsidRDefault="00044131" w:rsidP="001D69D2">
            <w:pP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2"/>
                <w:szCs w:val="22"/>
              </w:rPr>
            </w:pPr>
            <w:r w:rsidRPr="001D69D2">
              <w:rPr>
                <w:rFonts w:ascii="Aptos Narrow" w:eastAsia="Times New Roman" w:hAnsi="Aptos Narrow" w:cs="Times New Roman"/>
                <w:color w:val="000000"/>
                <w:sz w:val="22"/>
                <w:szCs w:val="22"/>
              </w:rPr>
              <w:t>v1.0 beta</w:t>
            </w:r>
          </w:p>
        </w:tc>
        <w:tc>
          <w:tcPr>
            <w:tcW w:w="3456" w:type="dxa"/>
            <w:hideMark/>
          </w:tcPr>
          <w:p w14:paraId="4B6E1D41" w14:textId="77777777" w:rsidR="00044131" w:rsidRPr="001D69D2" w:rsidRDefault="00044131" w:rsidP="001D69D2">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rPr>
            </w:pPr>
            <w:r w:rsidRPr="001D69D2">
              <w:rPr>
                <w:rFonts w:eastAsia="Times New Roman" w:cs="Times New Roman"/>
                <w:color w:val="000000"/>
              </w:rPr>
              <w:t>October 28, 2024</w:t>
            </w:r>
          </w:p>
        </w:tc>
      </w:tr>
      <w:tr w:rsidR="00044131" w:rsidRPr="001D69D2" w14:paraId="7B5DAB06" w14:textId="77777777" w:rsidTr="00044131">
        <w:trPr>
          <w:cnfStyle w:val="000000100000" w:firstRow="0" w:lastRow="0" w:firstColumn="0" w:lastColumn="0" w:oddVBand="0" w:evenVBand="0" w:oddHBand="1" w:evenHBand="0" w:firstRowFirstColumn="0" w:firstRowLastColumn="0" w:lastRowFirstColumn="0" w:lastRowLastColumn="0"/>
          <w:trHeight w:val="304"/>
        </w:trPr>
        <w:tc>
          <w:tcPr>
            <w:cnfStyle w:val="001000000000" w:firstRow="0" w:lastRow="0" w:firstColumn="1" w:lastColumn="0" w:oddVBand="0" w:evenVBand="0" w:oddHBand="0" w:evenHBand="0" w:firstRowFirstColumn="0" w:firstRowLastColumn="0" w:lastRowFirstColumn="0" w:lastRowLastColumn="0"/>
            <w:tcW w:w="3366" w:type="dxa"/>
            <w:vMerge/>
            <w:hideMark/>
          </w:tcPr>
          <w:p w14:paraId="75FF43C6" w14:textId="155EC84A" w:rsidR="00044131" w:rsidRPr="001D69D2" w:rsidRDefault="00044131" w:rsidP="001D69D2">
            <w:pPr>
              <w:rPr>
                <w:rFonts w:ascii="Aptos Narrow" w:eastAsia="Times New Roman" w:hAnsi="Aptos Narrow" w:cs="Times New Roman"/>
                <w:color w:val="000000"/>
                <w:sz w:val="22"/>
                <w:szCs w:val="22"/>
              </w:rPr>
            </w:pPr>
          </w:p>
        </w:tc>
        <w:tc>
          <w:tcPr>
            <w:tcW w:w="2464" w:type="dxa"/>
            <w:hideMark/>
          </w:tcPr>
          <w:p w14:paraId="5CD7F665" w14:textId="77777777" w:rsidR="00044131" w:rsidRPr="001D69D2" w:rsidRDefault="00044131" w:rsidP="001D69D2">
            <w:pP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sz w:val="22"/>
                <w:szCs w:val="22"/>
              </w:rPr>
            </w:pPr>
            <w:r w:rsidRPr="001D69D2">
              <w:rPr>
                <w:rFonts w:ascii="Aptos Narrow" w:eastAsia="Times New Roman" w:hAnsi="Aptos Narrow" w:cs="Times New Roman"/>
                <w:color w:val="000000"/>
                <w:sz w:val="22"/>
                <w:szCs w:val="22"/>
              </w:rPr>
              <w:t>v1.0 beta testing</w:t>
            </w:r>
          </w:p>
        </w:tc>
        <w:tc>
          <w:tcPr>
            <w:tcW w:w="3456" w:type="dxa"/>
            <w:hideMark/>
          </w:tcPr>
          <w:p w14:paraId="64145715" w14:textId="77777777" w:rsidR="00044131" w:rsidRPr="001D69D2" w:rsidRDefault="00044131" w:rsidP="001D69D2">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rPr>
            </w:pPr>
            <w:r w:rsidRPr="001D69D2">
              <w:rPr>
                <w:rFonts w:eastAsia="Times New Roman" w:cs="Times New Roman"/>
                <w:color w:val="000000"/>
              </w:rPr>
              <w:t>November 11, 2024</w:t>
            </w:r>
          </w:p>
        </w:tc>
      </w:tr>
      <w:tr w:rsidR="00044131" w:rsidRPr="001D69D2" w14:paraId="7306091A" w14:textId="77777777" w:rsidTr="001D69D2">
        <w:trPr>
          <w:trHeight w:val="304"/>
        </w:trPr>
        <w:tc>
          <w:tcPr>
            <w:cnfStyle w:val="001000000000" w:firstRow="0" w:lastRow="0" w:firstColumn="1" w:lastColumn="0" w:oddVBand="0" w:evenVBand="0" w:oddHBand="0" w:evenHBand="0" w:firstRowFirstColumn="0" w:firstRowLastColumn="0" w:lastRowFirstColumn="0" w:lastRowLastColumn="0"/>
            <w:tcW w:w="3366" w:type="dxa"/>
            <w:vMerge/>
            <w:hideMark/>
          </w:tcPr>
          <w:p w14:paraId="537702AF" w14:textId="56003A5E" w:rsidR="00044131" w:rsidRPr="001D69D2" w:rsidRDefault="00044131" w:rsidP="001D69D2">
            <w:pPr>
              <w:rPr>
                <w:rFonts w:ascii="Aptos Narrow" w:eastAsia="Times New Roman" w:hAnsi="Aptos Narrow" w:cs="Times New Roman"/>
                <w:color w:val="000000"/>
                <w:sz w:val="22"/>
                <w:szCs w:val="22"/>
              </w:rPr>
            </w:pPr>
          </w:p>
        </w:tc>
        <w:tc>
          <w:tcPr>
            <w:tcW w:w="2464" w:type="dxa"/>
            <w:hideMark/>
          </w:tcPr>
          <w:p w14:paraId="17AED702" w14:textId="77777777" w:rsidR="00044131" w:rsidRPr="001D69D2" w:rsidRDefault="00044131" w:rsidP="001D69D2">
            <w:pP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2"/>
                <w:szCs w:val="22"/>
              </w:rPr>
            </w:pPr>
            <w:r w:rsidRPr="001D69D2">
              <w:rPr>
                <w:rFonts w:ascii="Aptos Narrow" w:eastAsia="Times New Roman" w:hAnsi="Aptos Narrow" w:cs="Times New Roman"/>
                <w:color w:val="000000"/>
                <w:sz w:val="22"/>
                <w:szCs w:val="22"/>
              </w:rPr>
              <w:t>v1.0</w:t>
            </w:r>
          </w:p>
        </w:tc>
        <w:tc>
          <w:tcPr>
            <w:tcW w:w="3456" w:type="dxa"/>
            <w:hideMark/>
          </w:tcPr>
          <w:p w14:paraId="297B1CA1" w14:textId="77777777" w:rsidR="00044131" w:rsidRPr="001D69D2" w:rsidRDefault="00044131" w:rsidP="001D69D2">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rPr>
            </w:pPr>
            <w:r w:rsidRPr="001D69D2">
              <w:rPr>
                <w:rFonts w:eastAsia="Times New Roman" w:cs="Times New Roman"/>
                <w:color w:val="000000"/>
              </w:rPr>
              <w:t>December 13, 2024</w:t>
            </w:r>
          </w:p>
        </w:tc>
      </w:tr>
      <w:tr w:rsidR="00044131" w:rsidRPr="001D69D2" w14:paraId="3D3D4B85" w14:textId="77777777" w:rsidTr="00982129">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3366" w:type="dxa"/>
            <w:vMerge/>
            <w:hideMark/>
          </w:tcPr>
          <w:p w14:paraId="499828A0" w14:textId="52C32A53" w:rsidR="00044131" w:rsidRPr="001D69D2" w:rsidRDefault="00044131" w:rsidP="001D69D2">
            <w:pPr>
              <w:rPr>
                <w:rFonts w:ascii="Aptos Narrow" w:eastAsia="Times New Roman" w:hAnsi="Aptos Narrow" w:cs="Times New Roman"/>
                <w:color w:val="000000"/>
                <w:sz w:val="22"/>
                <w:szCs w:val="22"/>
              </w:rPr>
            </w:pPr>
          </w:p>
        </w:tc>
        <w:tc>
          <w:tcPr>
            <w:tcW w:w="2464" w:type="dxa"/>
            <w:hideMark/>
          </w:tcPr>
          <w:p w14:paraId="6D5B5777" w14:textId="77777777" w:rsidR="00044131" w:rsidRPr="001D69D2" w:rsidRDefault="00044131" w:rsidP="001D69D2">
            <w:pP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sz w:val="22"/>
                <w:szCs w:val="22"/>
              </w:rPr>
            </w:pPr>
            <w:r w:rsidRPr="001D69D2">
              <w:rPr>
                <w:rFonts w:ascii="Aptos Narrow" w:eastAsia="Times New Roman" w:hAnsi="Aptos Narrow" w:cs="Times New Roman"/>
                <w:color w:val="000000"/>
                <w:sz w:val="22"/>
                <w:szCs w:val="22"/>
              </w:rPr>
              <w:t>Documentation</w:t>
            </w:r>
          </w:p>
        </w:tc>
        <w:tc>
          <w:tcPr>
            <w:tcW w:w="3456" w:type="dxa"/>
            <w:hideMark/>
          </w:tcPr>
          <w:p w14:paraId="64376C29" w14:textId="77777777" w:rsidR="00044131" w:rsidRPr="001D69D2" w:rsidRDefault="00044131" w:rsidP="001D69D2">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rPr>
            </w:pPr>
            <w:r w:rsidRPr="001D69D2">
              <w:rPr>
                <w:rFonts w:eastAsia="Times New Roman" w:cs="Times New Roman"/>
                <w:color w:val="000000"/>
              </w:rPr>
              <w:t>December 13, 2024</w:t>
            </w:r>
          </w:p>
        </w:tc>
      </w:tr>
      <w:tr w:rsidR="00044131" w:rsidRPr="001D69D2" w14:paraId="643238B5" w14:textId="77777777" w:rsidTr="00044131">
        <w:trPr>
          <w:trHeight w:val="304"/>
        </w:trPr>
        <w:tc>
          <w:tcPr>
            <w:cnfStyle w:val="001000000000" w:firstRow="0" w:lastRow="0" w:firstColumn="1" w:lastColumn="0" w:oddVBand="0" w:evenVBand="0" w:oddHBand="0" w:evenHBand="0" w:firstRowFirstColumn="0" w:firstRowLastColumn="0" w:lastRowFirstColumn="0" w:lastRowLastColumn="0"/>
            <w:tcW w:w="3366" w:type="dxa"/>
            <w:vMerge w:val="restart"/>
            <w:shd w:val="clear" w:color="auto" w:fill="D1D1D1" w:themeFill="background2" w:themeFillShade="E6"/>
            <w:hideMark/>
          </w:tcPr>
          <w:p w14:paraId="085E1CFA" w14:textId="77777777" w:rsidR="00044131" w:rsidRPr="001D69D2" w:rsidRDefault="00044131" w:rsidP="00044131">
            <w:pPr>
              <w:rPr>
                <w:rFonts w:ascii="Aptos Narrow" w:eastAsia="Times New Roman" w:hAnsi="Aptos Narrow" w:cs="Times New Roman"/>
                <w:b w:val="0"/>
                <w:bCs w:val="0"/>
                <w:color w:val="000000"/>
                <w:sz w:val="22"/>
                <w:szCs w:val="22"/>
              </w:rPr>
            </w:pPr>
            <w:r w:rsidRPr="001D69D2">
              <w:rPr>
                <w:rFonts w:ascii="Aptos Narrow" w:eastAsia="Times New Roman" w:hAnsi="Aptos Narrow" w:cs="Times New Roman"/>
                <w:color w:val="000000"/>
                <w:sz w:val="22"/>
                <w:szCs w:val="22"/>
              </w:rPr>
              <w:t>Project Documentation</w:t>
            </w:r>
          </w:p>
          <w:p w14:paraId="3E16014F" w14:textId="77777777" w:rsidR="00044131" w:rsidRPr="001D69D2" w:rsidRDefault="00044131" w:rsidP="001D69D2">
            <w:pPr>
              <w:rPr>
                <w:rFonts w:ascii="Aptos Narrow" w:eastAsia="Times New Roman" w:hAnsi="Aptos Narrow" w:cs="Times New Roman"/>
                <w:b w:val="0"/>
                <w:bCs w:val="0"/>
                <w:color w:val="000000"/>
                <w:sz w:val="22"/>
                <w:szCs w:val="22"/>
              </w:rPr>
            </w:pPr>
            <w:r w:rsidRPr="001D69D2">
              <w:rPr>
                <w:rFonts w:ascii="Aptos Narrow" w:eastAsia="Times New Roman" w:hAnsi="Aptos Narrow" w:cs="Times New Roman"/>
                <w:color w:val="000000"/>
                <w:sz w:val="22"/>
                <w:szCs w:val="22"/>
              </w:rPr>
              <w:t> </w:t>
            </w:r>
          </w:p>
          <w:p w14:paraId="6D3D0585" w14:textId="77777777" w:rsidR="00044131" w:rsidRPr="001D69D2" w:rsidRDefault="00044131" w:rsidP="001D69D2">
            <w:pPr>
              <w:rPr>
                <w:rFonts w:ascii="Aptos Narrow" w:eastAsia="Times New Roman" w:hAnsi="Aptos Narrow" w:cs="Times New Roman"/>
                <w:b w:val="0"/>
                <w:bCs w:val="0"/>
                <w:color w:val="000000"/>
                <w:sz w:val="22"/>
                <w:szCs w:val="22"/>
              </w:rPr>
            </w:pPr>
            <w:r w:rsidRPr="001D69D2">
              <w:rPr>
                <w:rFonts w:ascii="Aptos Narrow" w:eastAsia="Times New Roman" w:hAnsi="Aptos Narrow" w:cs="Times New Roman"/>
                <w:color w:val="000000"/>
                <w:sz w:val="22"/>
                <w:szCs w:val="22"/>
              </w:rPr>
              <w:t> </w:t>
            </w:r>
          </w:p>
          <w:p w14:paraId="5909A6A4" w14:textId="77777777" w:rsidR="00044131" w:rsidRPr="001D69D2" w:rsidRDefault="00044131" w:rsidP="001D69D2">
            <w:pPr>
              <w:rPr>
                <w:rFonts w:ascii="Aptos Narrow" w:eastAsia="Times New Roman" w:hAnsi="Aptos Narrow" w:cs="Times New Roman"/>
                <w:b w:val="0"/>
                <w:bCs w:val="0"/>
                <w:color w:val="000000"/>
                <w:sz w:val="22"/>
                <w:szCs w:val="22"/>
              </w:rPr>
            </w:pPr>
            <w:r w:rsidRPr="001D69D2">
              <w:rPr>
                <w:rFonts w:ascii="Aptos Narrow" w:eastAsia="Times New Roman" w:hAnsi="Aptos Narrow" w:cs="Times New Roman"/>
                <w:color w:val="000000"/>
                <w:sz w:val="22"/>
                <w:szCs w:val="22"/>
              </w:rPr>
              <w:t> </w:t>
            </w:r>
          </w:p>
          <w:p w14:paraId="624ACDFF" w14:textId="77777777" w:rsidR="00044131" w:rsidRPr="001D69D2" w:rsidRDefault="00044131" w:rsidP="001D69D2">
            <w:pPr>
              <w:rPr>
                <w:rFonts w:ascii="Aptos Narrow" w:eastAsia="Times New Roman" w:hAnsi="Aptos Narrow" w:cs="Times New Roman"/>
                <w:b w:val="0"/>
                <w:bCs w:val="0"/>
                <w:color w:val="000000"/>
                <w:sz w:val="22"/>
                <w:szCs w:val="22"/>
              </w:rPr>
            </w:pPr>
            <w:r w:rsidRPr="001D69D2">
              <w:rPr>
                <w:rFonts w:ascii="Aptos Narrow" w:eastAsia="Times New Roman" w:hAnsi="Aptos Narrow" w:cs="Times New Roman"/>
                <w:color w:val="000000"/>
                <w:sz w:val="22"/>
                <w:szCs w:val="22"/>
              </w:rPr>
              <w:t> </w:t>
            </w:r>
          </w:p>
          <w:p w14:paraId="6ACDA978" w14:textId="77777777" w:rsidR="00044131" w:rsidRPr="001D69D2" w:rsidRDefault="00044131" w:rsidP="001D69D2">
            <w:pPr>
              <w:rPr>
                <w:rFonts w:ascii="Aptos Narrow" w:eastAsia="Times New Roman" w:hAnsi="Aptos Narrow" w:cs="Times New Roman"/>
                <w:b w:val="0"/>
                <w:bCs w:val="0"/>
                <w:color w:val="000000"/>
                <w:sz w:val="22"/>
                <w:szCs w:val="22"/>
              </w:rPr>
            </w:pPr>
            <w:r w:rsidRPr="001D69D2">
              <w:rPr>
                <w:rFonts w:ascii="Aptos Narrow" w:eastAsia="Times New Roman" w:hAnsi="Aptos Narrow" w:cs="Times New Roman"/>
                <w:color w:val="000000"/>
                <w:sz w:val="22"/>
                <w:szCs w:val="22"/>
              </w:rPr>
              <w:t> </w:t>
            </w:r>
          </w:p>
          <w:p w14:paraId="6EEB47C4" w14:textId="77777777" w:rsidR="00044131" w:rsidRPr="001D69D2" w:rsidRDefault="00044131" w:rsidP="001D69D2">
            <w:pPr>
              <w:rPr>
                <w:rFonts w:ascii="Aptos Narrow" w:eastAsia="Times New Roman" w:hAnsi="Aptos Narrow" w:cs="Times New Roman"/>
                <w:b w:val="0"/>
                <w:bCs w:val="0"/>
                <w:color w:val="000000"/>
                <w:sz w:val="22"/>
                <w:szCs w:val="22"/>
              </w:rPr>
            </w:pPr>
            <w:r w:rsidRPr="001D69D2">
              <w:rPr>
                <w:rFonts w:ascii="Aptos Narrow" w:eastAsia="Times New Roman" w:hAnsi="Aptos Narrow" w:cs="Times New Roman"/>
                <w:color w:val="000000"/>
                <w:sz w:val="22"/>
                <w:szCs w:val="22"/>
              </w:rPr>
              <w:t> </w:t>
            </w:r>
          </w:p>
          <w:p w14:paraId="532D2F0D" w14:textId="77777777" w:rsidR="00044131" w:rsidRPr="001D69D2" w:rsidRDefault="00044131" w:rsidP="001D69D2">
            <w:pPr>
              <w:rPr>
                <w:rFonts w:ascii="Aptos Narrow" w:eastAsia="Times New Roman" w:hAnsi="Aptos Narrow" w:cs="Times New Roman"/>
                <w:b w:val="0"/>
                <w:bCs w:val="0"/>
                <w:color w:val="000000"/>
                <w:sz w:val="22"/>
                <w:szCs w:val="22"/>
              </w:rPr>
            </w:pPr>
            <w:r w:rsidRPr="001D69D2">
              <w:rPr>
                <w:rFonts w:ascii="Aptos Narrow" w:eastAsia="Times New Roman" w:hAnsi="Aptos Narrow" w:cs="Times New Roman"/>
                <w:color w:val="000000"/>
                <w:sz w:val="22"/>
                <w:szCs w:val="22"/>
              </w:rPr>
              <w:t> </w:t>
            </w:r>
          </w:p>
          <w:p w14:paraId="0772E183" w14:textId="77777777" w:rsidR="00044131" w:rsidRPr="001D69D2" w:rsidRDefault="00044131" w:rsidP="001D69D2">
            <w:pPr>
              <w:rPr>
                <w:rFonts w:ascii="Aptos Narrow" w:eastAsia="Times New Roman" w:hAnsi="Aptos Narrow" w:cs="Times New Roman"/>
                <w:b w:val="0"/>
                <w:bCs w:val="0"/>
                <w:color w:val="000000"/>
                <w:sz w:val="22"/>
                <w:szCs w:val="22"/>
              </w:rPr>
            </w:pPr>
            <w:r w:rsidRPr="001D69D2">
              <w:rPr>
                <w:rFonts w:ascii="Aptos Narrow" w:eastAsia="Times New Roman" w:hAnsi="Aptos Narrow" w:cs="Times New Roman"/>
                <w:color w:val="000000"/>
                <w:sz w:val="22"/>
                <w:szCs w:val="22"/>
              </w:rPr>
              <w:t> </w:t>
            </w:r>
          </w:p>
          <w:p w14:paraId="5D42259F" w14:textId="77777777" w:rsidR="00044131" w:rsidRPr="001D69D2" w:rsidRDefault="00044131" w:rsidP="001D69D2">
            <w:pPr>
              <w:rPr>
                <w:rFonts w:ascii="Aptos Narrow" w:eastAsia="Times New Roman" w:hAnsi="Aptos Narrow" w:cs="Times New Roman"/>
                <w:b w:val="0"/>
                <w:bCs w:val="0"/>
                <w:color w:val="000000"/>
                <w:sz w:val="22"/>
                <w:szCs w:val="22"/>
              </w:rPr>
            </w:pPr>
            <w:r w:rsidRPr="001D69D2">
              <w:rPr>
                <w:rFonts w:ascii="Aptos Narrow" w:eastAsia="Times New Roman" w:hAnsi="Aptos Narrow" w:cs="Times New Roman"/>
                <w:color w:val="000000"/>
                <w:sz w:val="22"/>
                <w:szCs w:val="22"/>
              </w:rPr>
              <w:t> </w:t>
            </w:r>
          </w:p>
          <w:p w14:paraId="4DAA2618" w14:textId="77777777" w:rsidR="00044131" w:rsidRPr="001D69D2" w:rsidRDefault="00044131" w:rsidP="001D69D2">
            <w:pPr>
              <w:rPr>
                <w:rFonts w:ascii="Aptos Narrow" w:eastAsia="Times New Roman" w:hAnsi="Aptos Narrow" w:cs="Times New Roman"/>
                <w:b w:val="0"/>
                <w:bCs w:val="0"/>
                <w:color w:val="000000"/>
                <w:sz w:val="22"/>
                <w:szCs w:val="22"/>
              </w:rPr>
            </w:pPr>
            <w:r w:rsidRPr="001D69D2">
              <w:rPr>
                <w:rFonts w:ascii="Aptos Narrow" w:eastAsia="Times New Roman" w:hAnsi="Aptos Narrow" w:cs="Times New Roman"/>
                <w:color w:val="000000"/>
                <w:sz w:val="22"/>
                <w:szCs w:val="22"/>
              </w:rPr>
              <w:t> </w:t>
            </w:r>
          </w:p>
          <w:p w14:paraId="13843EB0" w14:textId="77777777" w:rsidR="00044131" w:rsidRPr="001D69D2" w:rsidRDefault="00044131" w:rsidP="001D69D2">
            <w:pPr>
              <w:rPr>
                <w:rFonts w:ascii="Aptos Narrow" w:eastAsia="Times New Roman" w:hAnsi="Aptos Narrow" w:cs="Times New Roman"/>
                <w:b w:val="0"/>
                <w:bCs w:val="0"/>
                <w:color w:val="000000"/>
                <w:sz w:val="22"/>
                <w:szCs w:val="22"/>
              </w:rPr>
            </w:pPr>
            <w:r w:rsidRPr="001D69D2">
              <w:rPr>
                <w:rFonts w:ascii="Aptos Narrow" w:eastAsia="Times New Roman" w:hAnsi="Aptos Narrow" w:cs="Times New Roman"/>
                <w:color w:val="000000"/>
                <w:sz w:val="22"/>
                <w:szCs w:val="22"/>
              </w:rPr>
              <w:t> </w:t>
            </w:r>
          </w:p>
          <w:p w14:paraId="5365A2DA" w14:textId="77777777" w:rsidR="00044131" w:rsidRPr="001D69D2" w:rsidRDefault="00044131" w:rsidP="001D69D2">
            <w:pPr>
              <w:rPr>
                <w:rFonts w:ascii="Aptos Narrow" w:eastAsia="Times New Roman" w:hAnsi="Aptos Narrow" w:cs="Times New Roman"/>
                <w:b w:val="0"/>
                <w:bCs w:val="0"/>
                <w:color w:val="000000"/>
                <w:sz w:val="22"/>
                <w:szCs w:val="22"/>
              </w:rPr>
            </w:pPr>
            <w:r w:rsidRPr="001D69D2">
              <w:rPr>
                <w:rFonts w:ascii="Aptos Narrow" w:eastAsia="Times New Roman" w:hAnsi="Aptos Narrow" w:cs="Times New Roman"/>
                <w:color w:val="000000"/>
                <w:sz w:val="22"/>
                <w:szCs w:val="22"/>
              </w:rPr>
              <w:t> </w:t>
            </w:r>
          </w:p>
          <w:p w14:paraId="7386F2FF" w14:textId="7D2578E2" w:rsidR="00044131" w:rsidRPr="001D69D2" w:rsidRDefault="00044131" w:rsidP="001D69D2">
            <w:pPr>
              <w:rPr>
                <w:rFonts w:ascii="Aptos Narrow" w:eastAsia="Times New Roman" w:hAnsi="Aptos Narrow" w:cs="Times New Roman"/>
                <w:color w:val="000000"/>
                <w:sz w:val="22"/>
                <w:szCs w:val="22"/>
              </w:rPr>
            </w:pPr>
            <w:r w:rsidRPr="001D69D2">
              <w:rPr>
                <w:rFonts w:ascii="Aptos Narrow" w:eastAsia="Times New Roman" w:hAnsi="Aptos Narrow" w:cs="Times New Roman"/>
                <w:color w:val="000000"/>
                <w:sz w:val="22"/>
                <w:szCs w:val="22"/>
              </w:rPr>
              <w:t> </w:t>
            </w:r>
          </w:p>
        </w:tc>
        <w:tc>
          <w:tcPr>
            <w:tcW w:w="2464" w:type="dxa"/>
            <w:hideMark/>
          </w:tcPr>
          <w:p w14:paraId="1B251DFF" w14:textId="77777777" w:rsidR="00044131" w:rsidRPr="001D69D2" w:rsidRDefault="00044131" w:rsidP="001D69D2">
            <w:pP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2"/>
                <w:szCs w:val="22"/>
              </w:rPr>
            </w:pPr>
            <w:r w:rsidRPr="001D69D2">
              <w:rPr>
                <w:rFonts w:ascii="Aptos Narrow" w:eastAsia="Times New Roman" w:hAnsi="Aptos Narrow" w:cs="Times New Roman"/>
                <w:color w:val="000000"/>
                <w:sz w:val="22"/>
                <w:szCs w:val="22"/>
              </w:rPr>
              <w:t>Scope Document</w:t>
            </w:r>
          </w:p>
        </w:tc>
        <w:tc>
          <w:tcPr>
            <w:tcW w:w="3456" w:type="dxa"/>
            <w:hideMark/>
          </w:tcPr>
          <w:p w14:paraId="79FC6EC3" w14:textId="77777777" w:rsidR="00044131" w:rsidRPr="001D69D2" w:rsidRDefault="00044131" w:rsidP="001D69D2">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rPr>
            </w:pPr>
            <w:r w:rsidRPr="001D69D2">
              <w:rPr>
                <w:rFonts w:eastAsia="Times New Roman" w:cs="Times New Roman"/>
                <w:color w:val="000000"/>
              </w:rPr>
              <w:t>September 9, 2024</w:t>
            </w:r>
          </w:p>
        </w:tc>
      </w:tr>
      <w:tr w:rsidR="00044131" w:rsidRPr="001D69D2" w14:paraId="642C6A18" w14:textId="77777777" w:rsidTr="00044131">
        <w:trPr>
          <w:cnfStyle w:val="000000100000" w:firstRow="0" w:lastRow="0" w:firstColumn="0" w:lastColumn="0" w:oddVBand="0" w:evenVBand="0" w:oddHBand="1" w:evenHBand="0" w:firstRowFirstColumn="0" w:firstRowLastColumn="0" w:lastRowFirstColumn="0" w:lastRowLastColumn="0"/>
          <w:trHeight w:val="304"/>
        </w:trPr>
        <w:tc>
          <w:tcPr>
            <w:cnfStyle w:val="001000000000" w:firstRow="0" w:lastRow="0" w:firstColumn="1" w:lastColumn="0" w:oddVBand="0" w:evenVBand="0" w:oddHBand="0" w:evenHBand="0" w:firstRowFirstColumn="0" w:firstRowLastColumn="0" w:lastRowFirstColumn="0" w:lastRowLastColumn="0"/>
            <w:tcW w:w="3366" w:type="dxa"/>
            <w:vMerge/>
            <w:shd w:val="clear" w:color="auto" w:fill="D1D1D1" w:themeFill="background2" w:themeFillShade="E6"/>
            <w:hideMark/>
          </w:tcPr>
          <w:p w14:paraId="75B659FB" w14:textId="4DA13FB6" w:rsidR="00044131" w:rsidRPr="001D69D2" w:rsidRDefault="00044131" w:rsidP="001D69D2">
            <w:pPr>
              <w:rPr>
                <w:rFonts w:ascii="Aptos Narrow" w:eastAsia="Times New Roman" w:hAnsi="Aptos Narrow" w:cs="Times New Roman"/>
                <w:color w:val="000000"/>
                <w:sz w:val="22"/>
                <w:szCs w:val="22"/>
              </w:rPr>
            </w:pPr>
          </w:p>
        </w:tc>
        <w:tc>
          <w:tcPr>
            <w:tcW w:w="2464" w:type="dxa"/>
            <w:hideMark/>
          </w:tcPr>
          <w:p w14:paraId="6FA6F767" w14:textId="77777777" w:rsidR="00044131" w:rsidRPr="001D69D2" w:rsidRDefault="00044131" w:rsidP="001D69D2">
            <w:pP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sz w:val="22"/>
                <w:szCs w:val="22"/>
              </w:rPr>
            </w:pPr>
            <w:r w:rsidRPr="001D69D2">
              <w:rPr>
                <w:rFonts w:ascii="Aptos Narrow" w:eastAsia="Times New Roman" w:hAnsi="Aptos Narrow" w:cs="Times New Roman"/>
                <w:color w:val="000000"/>
                <w:sz w:val="22"/>
                <w:szCs w:val="22"/>
              </w:rPr>
              <w:t>Proposal</w:t>
            </w:r>
          </w:p>
        </w:tc>
        <w:tc>
          <w:tcPr>
            <w:tcW w:w="3456" w:type="dxa"/>
            <w:hideMark/>
          </w:tcPr>
          <w:p w14:paraId="736E291E" w14:textId="77777777" w:rsidR="00044131" w:rsidRPr="001D69D2" w:rsidRDefault="00044131" w:rsidP="001D69D2">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rPr>
            </w:pPr>
            <w:r w:rsidRPr="001D69D2">
              <w:rPr>
                <w:rFonts w:eastAsia="Times New Roman" w:cs="Times New Roman"/>
                <w:color w:val="000000"/>
              </w:rPr>
              <w:t>September 20, 2024</w:t>
            </w:r>
          </w:p>
        </w:tc>
      </w:tr>
      <w:tr w:rsidR="00044131" w:rsidRPr="001D69D2" w14:paraId="5AA81BA5" w14:textId="77777777" w:rsidTr="00044131">
        <w:trPr>
          <w:trHeight w:val="304"/>
        </w:trPr>
        <w:tc>
          <w:tcPr>
            <w:cnfStyle w:val="001000000000" w:firstRow="0" w:lastRow="0" w:firstColumn="1" w:lastColumn="0" w:oddVBand="0" w:evenVBand="0" w:oddHBand="0" w:evenHBand="0" w:firstRowFirstColumn="0" w:firstRowLastColumn="0" w:lastRowFirstColumn="0" w:lastRowLastColumn="0"/>
            <w:tcW w:w="3366" w:type="dxa"/>
            <w:vMerge/>
            <w:shd w:val="clear" w:color="auto" w:fill="D1D1D1" w:themeFill="background2" w:themeFillShade="E6"/>
            <w:hideMark/>
          </w:tcPr>
          <w:p w14:paraId="16EF00D9" w14:textId="4C99F75A" w:rsidR="00044131" w:rsidRPr="001D69D2" w:rsidRDefault="00044131" w:rsidP="001D69D2">
            <w:pPr>
              <w:rPr>
                <w:rFonts w:ascii="Aptos Narrow" w:eastAsia="Times New Roman" w:hAnsi="Aptos Narrow" w:cs="Times New Roman"/>
                <w:color w:val="000000"/>
                <w:sz w:val="22"/>
                <w:szCs w:val="22"/>
              </w:rPr>
            </w:pPr>
          </w:p>
        </w:tc>
        <w:tc>
          <w:tcPr>
            <w:tcW w:w="2464" w:type="dxa"/>
            <w:hideMark/>
          </w:tcPr>
          <w:p w14:paraId="6A004E69" w14:textId="77777777" w:rsidR="00044131" w:rsidRPr="001D69D2" w:rsidRDefault="00044131" w:rsidP="001D69D2">
            <w:pP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2"/>
                <w:szCs w:val="22"/>
              </w:rPr>
            </w:pPr>
            <w:r w:rsidRPr="001D69D2">
              <w:rPr>
                <w:rFonts w:ascii="Aptos Narrow" w:eastAsia="Times New Roman" w:hAnsi="Aptos Narrow" w:cs="Times New Roman"/>
                <w:color w:val="000000"/>
                <w:sz w:val="22"/>
                <w:szCs w:val="22"/>
              </w:rPr>
              <w:t>Gantt Chart</w:t>
            </w:r>
          </w:p>
        </w:tc>
        <w:tc>
          <w:tcPr>
            <w:tcW w:w="3456" w:type="dxa"/>
            <w:hideMark/>
          </w:tcPr>
          <w:p w14:paraId="28CCFA39" w14:textId="77777777" w:rsidR="00044131" w:rsidRPr="001D69D2" w:rsidRDefault="00044131" w:rsidP="001D69D2">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rPr>
            </w:pPr>
            <w:r w:rsidRPr="001D69D2">
              <w:rPr>
                <w:rFonts w:eastAsia="Times New Roman" w:cs="Times New Roman"/>
                <w:color w:val="000000"/>
              </w:rPr>
              <w:t>September 23, 2024</w:t>
            </w:r>
          </w:p>
        </w:tc>
      </w:tr>
      <w:tr w:rsidR="00044131" w:rsidRPr="001D69D2" w14:paraId="3D92E558" w14:textId="77777777" w:rsidTr="00044131">
        <w:trPr>
          <w:cnfStyle w:val="000000100000" w:firstRow="0" w:lastRow="0" w:firstColumn="0" w:lastColumn="0" w:oddVBand="0" w:evenVBand="0" w:oddHBand="1" w:evenHBand="0" w:firstRowFirstColumn="0" w:firstRowLastColumn="0" w:lastRowFirstColumn="0" w:lastRowLastColumn="0"/>
          <w:trHeight w:val="304"/>
        </w:trPr>
        <w:tc>
          <w:tcPr>
            <w:cnfStyle w:val="001000000000" w:firstRow="0" w:lastRow="0" w:firstColumn="1" w:lastColumn="0" w:oddVBand="0" w:evenVBand="0" w:oddHBand="0" w:evenHBand="0" w:firstRowFirstColumn="0" w:firstRowLastColumn="0" w:lastRowFirstColumn="0" w:lastRowLastColumn="0"/>
            <w:tcW w:w="3366" w:type="dxa"/>
            <w:vMerge/>
            <w:shd w:val="clear" w:color="auto" w:fill="D1D1D1" w:themeFill="background2" w:themeFillShade="E6"/>
            <w:hideMark/>
          </w:tcPr>
          <w:p w14:paraId="7E3978F5" w14:textId="5CB262C8" w:rsidR="00044131" w:rsidRPr="001D69D2" w:rsidRDefault="00044131" w:rsidP="001D69D2">
            <w:pPr>
              <w:rPr>
                <w:rFonts w:ascii="Aptos Narrow" w:eastAsia="Times New Roman" w:hAnsi="Aptos Narrow" w:cs="Times New Roman"/>
                <w:color w:val="000000"/>
                <w:sz w:val="22"/>
                <w:szCs w:val="22"/>
              </w:rPr>
            </w:pPr>
          </w:p>
        </w:tc>
        <w:tc>
          <w:tcPr>
            <w:tcW w:w="2464" w:type="dxa"/>
            <w:hideMark/>
          </w:tcPr>
          <w:p w14:paraId="7DE23E0B" w14:textId="77777777" w:rsidR="00044131" w:rsidRPr="001D69D2" w:rsidRDefault="00044131" w:rsidP="001D69D2">
            <w:pP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sz w:val="22"/>
                <w:szCs w:val="22"/>
              </w:rPr>
            </w:pPr>
            <w:r w:rsidRPr="001D69D2">
              <w:rPr>
                <w:rFonts w:ascii="Aptos Narrow" w:eastAsia="Times New Roman" w:hAnsi="Aptos Narrow" w:cs="Times New Roman"/>
                <w:color w:val="000000"/>
                <w:sz w:val="22"/>
                <w:szCs w:val="22"/>
              </w:rPr>
              <w:t>Budget</w:t>
            </w:r>
          </w:p>
        </w:tc>
        <w:tc>
          <w:tcPr>
            <w:tcW w:w="3456" w:type="dxa"/>
            <w:hideMark/>
          </w:tcPr>
          <w:p w14:paraId="6B7333B0" w14:textId="77777777" w:rsidR="00044131" w:rsidRPr="001D69D2" w:rsidRDefault="00044131" w:rsidP="001D69D2">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rPr>
            </w:pPr>
            <w:r w:rsidRPr="001D69D2">
              <w:rPr>
                <w:rFonts w:eastAsia="Times New Roman" w:cs="Times New Roman"/>
                <w:color w:val="000000"/>
              </w:rPr>
              <w:t>September 30, 2024</w:t>
            </w:r>
          </w:p>
        </w:tc>
      </w:tr>
      <w:tr w:rsidR="00044131" w:rsidRPr="001D69D2" w14:paraId="3AFA9E83" w14:textId="77777777" w:rsidTr="00982129">
        <w:trPr>
          <w:trHeight w:val="296"/>
        </w:trPr>
        <w:tc>
          <w:tcPr>
            <w:cnfStyle w:val="001000000000" w:firstRow="0" w:lastRow="0" w:firstColumn="1" w:lastColumn="0" w:oddVBand="0" w:evenVBand="0" w:oddHBand="0" w:evenHBand="0" w:firstRowFirstColumn="0" w:firstRowLastColumn="0" w:lastRowFirstColumn="0" w:lastRowLastColumn="0"/>
            <w:tcW w:w="3366" w:type="dxa"/>
            <w:vMerge/>
            <w:shd w:val="clear" w:color="auto" w:fill="D1D1D1" w:themeFill="background2" w:themeFillShade="E6"/>
            <w:hideMark/>
          </w:tcPr>
          <w:p w14:paraId="477524EE" w14:textId="5F09848D" w:rsidR="00044131" w:rsidRPr="001D69D2" w:rsidRDefault="00044131" w:rsidP="001D69D2">
            <w:pPr>
              <w:rPr>
                <w:rFonts w:ascii="Aptos Narrow" w:eastAsia="Times New Roman" w:hAnsi="Aptos Narrow" w:cs="Times New Roman"/>
                <w:color w:val="000000"/>
                <w:sz w:val="22"/>
                <w:szCs w:val="22"/>
              </w:rPr>
            </w:pPr>
          </w:p>
        </w:tc>
        <w:tc>
          <w:tcPr>
            <w:tcW w:w="2464" w:type="dxa"/>
            <w:hideMark/>
          </w:tcPr>
          <w:p w14:paraId="74168EA2" w14:textId="77777777" w:rsidR="00044131" w:rsidRPr="001D69D2" w:rsidRDefault="00044131" w:rsidP="001D69D2">
            <w:pP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2"/>
                <w:szCs w:val="22"/>
              </w:rPr>
            </w:pPr>
            <w:r w:rsidRPr="001D69D2">
              <w:rPr>
                <w:rFonts w:ascii="Aptos Narrow" w:eastAsia="Times New Roman" w:hAnsi="Aptos Narrow" w:cs="Times New Roman"/>
                <w:color w:val="000000"/>
                <w:sz w:val="22"/>
                <w:szCs w:val="22"/>
              </w:rPr>
              <w:t>Proposal Presentation</w:t>
            </w:r>
          </w:p>
        </w:tc>
        <w:tc>
          <w:tcPr>
            <w:tcW w:w="3456" w:type="dxa"/>
            <w:hideMark/>
          </w:tcPr>
          <w:p w14:paraId="206AC454" w14:textId="77777777" w:rsidR="00044131" w:rsidRPr="001D69D2" w:rsidRDefault="00044131" w:rsidP="001D69D2">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rPr>
            </w:pPr>
            <w:r w:rsidRPr="001D69D2">
              <w:rPr>
                <w:rFonts w:eastAsia="Times New Roman" w:cs="Times New Roman"/>
                <w:color w:val="000000"/>
              </w:rPr>
              <w:t>October 3, 2024</w:t>
            </w:r>
          </w:p>
        </w:tc>
      </w:tr>
      <w:tr w:rsidR="00044131" w:rsidRPr="001D69D2" w14:paraId="5AF37B5C" w14:textId="77777777" w:rsidTr="00044131">
        <w:trPr>
          <w:cnfStyle w:val="000000100000" w:firstRow="0" w:lastRow="0" w:firstColumn="0" w:lastColumn="0" w:oddVBand="0" w:evenVBand="0" w:oddHBand="1" w:evenHBand="0" w:firstRowFirstColumn="0" w:firstRowLastColumn="0" w:lastRowFirstColumn="0" w:lastRowLastColumn="0"/>
          <w:trHeight w:val="304"/>
        </w:trPr>
        <w:tc>
          <w:tcPr>
            <w:cnfStyle w:val="001000000000" w:firstRow="0" w:lastRow="0" w:firstColumn="1" w:lastColumn="0" w:oddVBand="0" w:evenVBand="0" w:oddHBand="0" w:evenHBand="0" w:firstRowFirstColumn="0" w:firstRowLastColumn="0" w:lastRowFirstColumn="0" w:lastRowLastColumn="0"/>
            <w:tcW w:w="3366" w:type="dxa"/>
            <w:vMerge/>
            <w:shd w:val="clear" w:color="auto" w:fill="D1D1D1" w:themeFill="background2" w:themeFillShade="E6"/>
            <w:hideMark/>
          </w:tcPr>
          <w:p w14:paraId="3B9FD2D2" w14:textId="656B8021" w:rsidR="00044131" w:rsidRPr="001D69D2" w:rsidRDefault="00044131" w:rsidP="001D69D2">
            <w:pPr>
              <w:rPr>
                <w:rFonts w:ascii="Aptos Narrow" w:eastAsia="Times New Roman" w:hAnsi="Aptos Narrow" w:cs="Times New Roman"/>
                <w:color w:val="000000"/>
                <w:sz w:val="22"/>
                <w:szCs w:val="22"/>
              </w:rPr>
            </w:pPr>
          </w:p>
        </w:tc>
        <w:tc>
          <w:tcPr>
            <w:tcW w:w="2464" w:type="dxa"/>
            <w:hideMark/>
          </w:tcPr>
          <w:p w14:paraId="7D6783D9" w14:textId="77777777" w:rsidR="00044131" w:rsidRPr="001D69D2" w:rsidRDefault="00044131" w:rsidP="001D69D2">
            <w:pP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sz w:val="22"/>
                <w:szCs w:val="22"/>
              </w:rPr>
            </w:pPr>
            <w:r w:rsidRPr="001D69D2">
              <w:rPr>
                <w:rFonts w:ascii="Aptos Narrow" w:eastAsia="Times New Roman" w:hAnsi="Aptos Narrow" w:cs="Times New Roman"/>
                <w:color w:val="000000"/>
                <w:sz w:val="22"/>
                <w:szCs w:val="22"/>
              </w:rPr>
              <w:t>Risk Assessment</w:t>
            </w:r>
          </w:p>
        </w:tc>
        <w:tc>
          <w:tcPr>
            <w:tcW w:w="3456" w:type="dxa"/>
            <w:hideMark/>
          </w:tcPr>
          <w:p w14:paraId="073A1991" w14:textId="77777777" w:rsidR="00044131" w:rsidRPr="001D69D2" w:rsidRDefault="00044131" w:rsidP="001D69D2">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rPr>
            </w:pPr>
            <w:r w:rsidRPr="001D69D2">
              <w:rPr>
                <w:rFonts w:eastAsia="Times New Roman" w:cs="Times New Roman"/>
                <w:color w:val="000000"/>
              </w:rPr>
              <w:t>October 7, 2024</w:t>
            </w:r>
          </w:p>
        </w:tc>
      </w:tr>
      <w:tr w:rsidR="00044131" w:rsidRPr="001D69D2" w14:paraId="49EF9429" w14:textId="77777777" w:rsidTr="00044131">
        <w:trPr>
          <w:trHeight w:val="304"/>
        </w:trPr>
        <w:tc>
          <w:tcPr>
            <w:cnfStyle w:val="001000000000" w:firstRow="0" w:lastRow="0" w:firstColumn="1" w:lastColumn="0" w:oddVBand="0" w:evenVBand="0" w:oddHBand="0" w:evenHBand="0" w:firstRowFirstColumn="0" w:firstRowLastColumn="0" w:lastRowFirstColumn="0" w:lastRowLastColumn="0"/>
            <w:tcW w:w="3366" w:type="dxa"/>
            <w:vMerge/>
            <w:shd w:val="clear" w:color="auto" w:fill="D1D1D1" w:themeFill="background2" w:themeFillShade="E6"/>
            <w:hideMark/>
          </w:tcPr>
          <w:p w14:paraId="49D04E4A" w14:textId="5CFE034C" w:rsidR="00044131" w:rsidRPr="001D69D2" w:rsidRDefault="00044131" w:rsidP="001D69D2">
            <w:pPr>
              <w:rPr>
                <w:rFonts w:ascii="Aptos Narrow" w:eastAsia="Times New Roman" w:hAnsi="Aptos Narrow" w:cs="Times New Roman"/>
                <w:color w:val="000000"/>
                <w:sz w:val="22"/>
                <w:szCs w:val="22"/>
              </w:rPr>
            </w:pPr>
          </w:p>
        </w:tc>
        <w:tc>
          <w:tcPr>
            <w:tcW w:w="2464" w:type="dxa"/>
            <w:hideMark/>
          </w:tcPr>
          <w:p w14:paraId="57584CDD" w14:textId="77777777" w:rsidR="00044131" w:rsidRPr="001D69D2" w:rsidRDefault="00044131" w:rsidP="001D69D2">
            <w:pP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2"/>
                <w:szCs w:val="22"/>
              </w:rPr>
            </w:pPr>
            <w:r w:rsidRPr="001D69D2">
              <w:rPr>
                <w:rFonts w:ascii="Aptos Narrow" w:eastAsia="Times New Roman" w:hAnsi="Aptos Narrow" w:cs="Times New Roman"/>
                <w:color w:val="000000"/>
                <w:sz w:val="22"/>
                <w:szCs w:val="22"/>
              </w:rPr>
              <w:t>Test Planning</w:t>
            </w:r>
          </w:p>
        </w:tc>
        <w:tc>
          <w:tcPr>
            <w:tcW w:w="3456" w:type="dxa"/>
            <w:hideMark/>
          </w:tcPr>
          <w:p w14:paraId="7189AE45" w14:textId="77777777" w:rsidR="00044131" w:rsidRPr="001D69D2" w:rsidRDefault="00044131" w:rsidP="001D69D2">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rPr>
            </w:pPr>
            <w:r w:rsidRPr="001D69D2">
              <w:rPr>
                <w:rFonts w:eastAsia="Times New Roman" w:cs="Times New Roman"/>
                <w:color w:val="000000"/>
              </w:rPr>
              <w:t>October 21, 2024</w:t>
            </w:r>
          </w:p>
        </w:tc>
      </w:tr>
      <w:tr w:rsidR="00044131" w:rsidRPr="001D69D2" w14:paraId="06F71D2F" w14:textId="77777777" w:rsidTr="00044131">
        <w:trPr>
          <w:cnfStyle w:val="000000100000" w:firstRow="0" w:lastRow="0" w:firstColumn="0" w:lastColumn="0" w:oddVBand="0" w:evenVBand="0" w:oddHBand="1" w:evenHBand="0" w:firstRowFirstColumn="0" w:firstRowLastColumn="0" w:lastRowFirstColumn="0" w:lastRowLastColumn="0"/>
          <w:trHeight w:val="304"/>
        </w:trPr>
        <w:tc>
          <w:tcPr>
            <w:cnfStyle w:val="001000000000" w:firstRow="0" w:lastRow="0" w:firstColumn="1" w:lastColumn="0" w:oddVBand="0" w:evenVBand="0" w:oddHBand="0" w:evenHBand="0" w:firstRowFirstColumn="0" w:firstRowLastColumn="0" w:lastRowFirstColumn="0" w:lastRowLastColumn="0"/>
            <w:tcW w:w="3366" w:type="dxa"/>
            <w:vMerge/>
            <w:shd w:val="clear" w:color="auto" w:fill="D1D1D1" w:themeFill="background2" w:themeFillShade="E6"/>
            <w:hideMark/>
          </w:tcPr>
          <w:p w14:paraId="0713D5EB" w14:textId="39F2A035" w:rsidR="00044131" w:rsidRPr="001D69D2" w:rsidRDefault="00044131" w:rsidP="001D69D2">
            <w:pPr>
              <w:rPr>
                <w:rFonts w:ascii="Aptos Narrow" w:eastAsia="Times New Roman" w:hAnsi="Aptos Narrow" w:cs="Times New Roman"/>
                <w:color w:val="000000"/>
                <w:sz w:val="22"/>
                <w:szCs w:val="22"/>
              </w:rPr>
            </w:pPr>
          </w:p>
        </w:tc>
        <w:tc>
          <w:tcPr>
            <w:tcW w:w="2464" w:type="dxa"/>
            <w:hideMark/>
          </w:tcPr>
          <w:p w14:paraId="1F0256DD" w14:textId="77777777" w:rsidR="00044131" w:rsidRPr="001D69D2" w:rsidRDefault="00044131" w:rsidP="001D69D2">
            <w:pP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sz w:val="22"/>
                <w:szCs w:val="22"/>
              </w:rPr>
            </w:pPr>
            <w:r w:rsidRPr="001D69D2">
              <w:rPr>
                <w:rFonts w:ascii="Aptos Narrow" w:eastAsia="Times New Roman" w:hAnsi="Aptos Narrow" w:cs="Times New Roman"/>
                <w:color w:val="000000"/>
                <w:sz w:val="22"/>
                <w:szCs w:val="22"/>
              </w:rPr>
              <w:t>Progress Report</w:t>
            </w:r>
          </w:p>
        </w:tc>
        <w:tc>
          <w:tcPr>
            <w:tcW w:w="3456" w:type="dxa"/>
            <w:hideMark/>
          </w:tcPr>
          <w:p w14:paraId="37CB227E" w14:textId="77777777" w:rsidR="00044131" w:rsidRPr="001D69D2" w:rsidRDefault="00044131" w:rsidP="001D69D2">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rPr>
            </w:pPr>
            <w:r w:rsidRPr="001D69D2">
              <w:rPr>
                <w:rFonts w:eastAsia="Times New Roman" w:cs="Times New Roman"/>
                <w:color w:val="000000"/>
              </w:rPr>
              <w:t>October 25, 2024</w:t>
            </w:r>
          </w:p>
        </w:tc>
      </w:tr>
      <w:tr w:rsidR="00044131" w:rsidRPr="001D69D2" w14:paraId="11541738" w14:textId="77777777" w:rsidTr="00982129">
        <w:trPr>
          <w:trHeight w:val="341"/>
        </w:trPr>
        <w:tc>
          <w:tcPr>
            <w:cnfStyle w:val="001000000000" w:firstRow="0" w:lastRow="0" w:firstColumn="1" w:lastColumn="0" w:oddVBand="0" w:evenVBand="0" w:oddHBand="0" w:evenHBand="0" w:firstRowFirstColumn="0" w:firstRowLastColumn="0" w:lastRowFirstColumn="0" w:lastRowLastColumn="0"/>
            <w:tcW w:w="3366" w:type="dxa"/>
            <w:vMerge/>
            <w:shd w:val="clear" w:color="auto" w:fill="D1D1D1" w:themeFill="background2" w:themeFillShade="E6"/>
            <w:hideMark/>
          </w:tcPr>
          <w:p w14:paraId="51274CA5" w14:textId="058AE0C0" w:rsidR="00044131" w:rsidRPr="001D69D2" w:rsidRDefault="00044131" w:rsidP="001D69D2">
            <w:pPr>
              <w:rPr>
                <w:rFonts w:ascii="Aptos Narrow" w:eastAsia="Times New Roman" w:hAnsi="Aptos Narrow" w:cs="Times New Roman"/>
                <w:color w:val="000000"/>
                <w:sz w:val="22"/>
                <w:szCs w:val="22"/>
              </w:rPr>
            </w:pPr>
          </w:p>
        </w:tc>
        <w:tc>
          <w:tcPr>
            <w:tcW w:w="2464" w:type="dxa"/>
            <w:hideMark/>
          </w:tcPr>
          <w:p w14:paraId="6BB43519" w14:textId="77777777" w:rsidR="00044131" w:rsidRPr="001D69D2" w:rsidRDefault="00044131" w:rsidP="001D69D2">
            <w:pP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2"/>
                <w:szCs w:val="22"/>
              </w:rPr>
            </w:pPr>
            <w:r w:rsidRPr="001D69D2">
              <w:rPr>
                <w:rFonts w:ascii="Aptos Narrow" w:eastAsia="Times New Roman" w:hAnsi="Aptos Narrow" w:cs="Times New Roman"/>
                <w:color w:val="000000"/>
                <w:sz w:val="22"/>
                <w:szCs w:val="22"/>
              </w:rPr>
              <w:t>Progress Presentation</w:t>
            </w:r>
          </w:p>
        </w:tc>
        <w:tc>
          <w:tcPr>
            <w:tcW w:w="3456" w:type="dxa"/>
            <w:hideMark/>
          </w:tcPr>
          <w:p w14:paraId="7B65F425" w14:textId="77777777" w:rsidR="00044131" w:rsidRPr="001D69D2" w:rsidRDefault="00044131" w:rsidP="001D69D2">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rPr>
            </w:pPr>
            <w:r w:rsidRPr="001D69D2">
              <w:rPr>
                <w:rFonts w:eastAsia="Times New Roman" w:cs="Times New Roman"/>
                <w:color w:val="000000"/>
              </w:rPr>
              <w:t>October 31, 2024</w:t>
            </w:r>
          </w:p>
        </w:tc>
      </w:tr>
      <w:tr w:rsidR="00044131" w:rsidRPr="001D69D2" w14:paraId="76D4A563" w14:textId="77777777" w:rsidTr="00982129">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3366" w:type="dxa"/>
            <w:vMerge/>
            <w:shd w:val="clear" w:color="auto" w:fill="D1D1D1" w:themeFill="background2" w:themeFillShade="E6"/>
            <w:hideMark/>
          </w:tcPr>
          <w:p w14:paraId="620B88D9" w14:textId="3CDAA220" w:rsidR="00044131" w:rsidRPr="001D69D2" w:rsidRDefault="00044131" w:rsidP="001D69D2">
            <w:pPr>
              <w:rPr>
                <w:rFonts w:ascii="Aptos Narrow" w:eastAsia="Times New Roman" w:hAnsi="Aptos Narrow" w:cs="Times New Roman"/>
                <w:color w:val="000000"/>
                <w:sz w:val="22"/>
                <w:szCs w:val="22"/>
              </w:rPr>
            </w:pPr>
          </w:p>
        </w:tc>
        <w:tc>
          <w:tcPr>
            <w:tcW w:w="2464" w:type="dxa"/>
            <w:hideMark/>
          </w:tcPr>
          <w:p w14:paraId="6F8DCDF0" w14:textId="77777777" w:rsidR="00044131" w:rsidRPr="001D69D2" w:rsidRDefault="00044131" w:rsidP="001D69D2">
            <w:pP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sz w:val="22"/>
                <w:szCs w:val="22"/>
              </w:rPr>
            </w:pPr>
            <w:r w:rsidRPr="001D69D2">
              <w:rPr>
                <w:rFonts w:ascii="Aptos Narrow" w:eastAsia="Times New Roman" w:hAnsi="Aptos Narrow" w:cs="Times New Roman"/>
                <w:color w:val="000000"/>
                <w:sz w:val="22"/>
                <w:szCs w:val="22"/>
              </w:rPr>
              <w:t>Standards Document</w:t>
            </w:r>
          </w:p>
        </w:tc>
        <w:tc>
          <w:tcPr>
            <w:tcW w:w="3456" w:type="dxa"/>
            <w:hideMark/>
          </w:tcPr>
          <w:p w14:paraId="2E22599D" w14:textId="77777777" w:rsidR="00044131" w:rsidRPr="001D69D2" w:rsidRDefault="00044131" w:rsidP="001D69D2">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rPr>
            </w:pPr>
            <w:r w:rsidRPr="001D69D2">
              <w:rPr>
                <w:rFonts w:eastAsia="Times New Roman" w:cs="Times New Roman"/>
                <w:color w:val="000000"/>
              </w:rPr>
              <w:t>November 4, 2024</w:t>
            </w:r>
          </w:p>
        </w:tc>
      </w:tr>
      <w:tr w:rsidR="00044131" w:rsidRPr="001D69D2" w14:paraId="0F7DA954" w14:textId="77777777" w:rsidTr="00044131">
        <w:trPr>
          <w:trHeight w:val="304"/>
        </w:trPr>
        <w:tc>
          <w:tcPr>
            <w:cnfStyle w:val="001000000000" w:firstRow="0" w:lastRow="0" w:firstColumn="1" w:lastColumn="0" w:oddVBand="0" w:evenVBand="0" w:oddHBand="0" w:evenHBand="0" w:firstRowFirstColumn="0" w:firstRowLastColumn="0" w:lastRowFirstColumn="0" w:lastRowLastColumn="0"/>
            <w:tcW w:w="3366" w:type="dxa"/>
            <w:vMerge/>
            <w:shd w:val="clear" w:color="auto" w:fill="D1D1D1" w:themeFill="background2" w:themeFillShade="E6"/>
            <w:hideMark/>
          </w:tcPr>
          <w:p w14:paraId="56D9C07F" w14:textId="70E26F45" w:rsidR="00044131" w:rsidRPr="001D69D2" w:rsidRDefault="00044131" w:rsidP="001D69D2">
            <w:pPr>
              <w:rPr>
                <w:rFonts w:ascii="Aptos Narrow" w:eastAsia="Times New Roman" w:hAnsi="Aptos Narrow" w:cs="Times New Roman"/>
                <w:color w:val="000000"/>
                <w:sz w:val="22"/>
                <w:szCs w:val="22"/>
              </w:rPr>
            </w:pPr>
          </w:p>
        </w:tc>
        <w:tc>
          <w:tcPr>
            <w:tcW w:w="2464" w:type="dxa"/>
            <w:hideMark/>
          </w:tcPr>
          <w:p w14:paraId="7ABAB9F3" w14:textId="77777777" w:rsidR="00044131" w:rsidRPr="001D69D2" w:rsidRDefault="00044131" w:rsidP="001D69D2">
            <w:pP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2"/>
                <w:szCs w:val="22"/>
              </w:rPr>
            </w:pPr>
            <w:r w:rsidRPr="001D69D2">
              <w:rPr>
                <w:rFonts w:ascii="Aptos Narrow" w:eastAsia="Times New Roman" w:hAnsi="Aptos Narrow" w:cs="Times New Roman"/>
                <w:color w:val="000000"/>
                <w:sz w:val="22"/>
                <w:szCs w:val="22"/>
              </w:rPr>
              <w:t>Ethics Document</w:t>
            </w:r>
          </w:p>
        </w:tc>
        <w:tc>
          <w:tcPr>
            <w:tcW w:w="3456" w:type="dxa"/>
            <w:hideMark/>
          </w:tcPr>
          <w:p w14:paraId="687C9C1B" w14:textId="77777777" w:rsidR="00044131" w:rsidRPr="001D69D2" w:rsidRDefault="00044131" w:rsidP="001D69D2">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rPr>
            </w:pPr>
            <w:r w:rsidRPr="001D69D2">
              <w:rPr>
                <w:rFonts w:eastAsia="Times New Roman" w:cs="Times New Roman"/>
                <w:color w:val="000000"/>
              </w:rPr>
              <w:t>November 18, 2024</w:t>
            </w:r>
          </w:p>
        </w:tc>
      </w:tr>
      <w:tr w:rsidR="00044131" w:rsidRPr="001D69D2" w14:paraId="11BBD9D4" w14:textId="77777777" w:rsidTr="00044131">
        <w:trPr>
          <w:cnfStyle w:val="000000100000" w:firstRow="0" w:lastRow="0" w:firstColumn="0" w:lastColumn="0" w:oddVBand="0" w:evenVBand="0" w:oddHBand="1" w:evenHBand="0" w:firstRowFirstColumn="0" w:firstRowLastColumn="0" w:lastRowFirstColumn="0" w:lastRowLastColumn="0"/>
          <w:trHeight w:val="304"/>
        </w:trPr>
        <w:tc>
          <w:tcPr>
            <w:cnfStyle w:val="001000000000" w:firstRow="0" w:lastRow="0" w:firstColumn="1" w:lastColumn="0" w:oddVBand="0" w:evenVBand="0" w:oddHBand="0" w:evenHBand="0" w:firstRowFirstColumn="0" w:firstRowLastColumn="0" w:lastRowFirstColumn="0" w:lastRowLastColumn="0"/>
            <w:tcW w:w="3366" w:type="dxa"/>
            <w:vMerge/>
            <w:shd w:val="clear" w:color="auto" w:fill="D1D1D1" w:themeFill="background2" w:themeFillShade="E6"/>
            <w:hideMark/>
          </w:tcPr>
          <w:p w14:paraId="62D5B61C" w14:textId="2B928946" w:rsidR="00044131" w:rsidRPr="001D69D2" w:rsidRDefault="00044131" w:rsidP="001D69D2">
            <w:pPr>
              <w:rPr>
                <w:rFonts w:ascii="Aptos Narrow" w:eastAsia="Times New Roman" w:hAnsi="Aptos Narrow" w:cs="Times New Roman"/>
                <w:color w:val="000000"/>
                <w:sz w:val="22"/>
                <w:szCs w:val="22"/>
              </w:rPr>
            </w:pPr>
          </w:p>
        </w:tc>
        <w:tc>
          <w:tcPr>
            <w:tcW w:w="2464" w:type="dxa"/>
            <w:hideMark/>
          </w:tcPr>
          <w:p w14:paraId="3BB82BA9" w14:textId="77777777" w:rsidR="00044131" w:rsidRPr="001D69D2" w:rsidRDefault="00044131" w:rsidP="001D69D2">
            <w:pP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sz w:val="22"/>
                <w:szCs w:val="22"/>
              </w:rPr>
            </w:pPr>
            <w:r w:rsidRPr="001D69D2">
              <w:rPr>
                <w:rFonts w:ascii="Aptos Narrow" w:eastAsia="Times New Roman" w:hAnsi="Aptos Narrow" w:cs="Times New Roman"/>
                <w:color w:val="000000"/>
                <w:sz w:val="22"/>
                <w:szCs w:val="22"/>
              </w:rPr>
              <w:t>Web Page</w:t>
            </w:r>
          </w:p>
        </w:tc>
        <w:tc>
          <w:tcPr>
            <w:tcW w:w="3456" w:type="dxa"/>
            <w:hideMark/>
          </w:tcPr>
          <w:p w14:paraId="236FC3EB" w14:textId="77777777" w:rsidR="00044131" w:rsidRPr="001D69D2" w:rsidRDefault="00044131" w:rsidP="001D69D2">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rPr>
            </w:pPr>
            <w:r w:rsidRPr="001D69D2">
              <w:rPr>
                <w:rFonts w:eastAsia="Times New Roman" w:cs="Times New Roman"/>
                <w:color w:val="000000"/>
              </w:rPr>
              <w:t>November 22, 2024</w:t>
            </w:r>
          </w:p>
        </w:tc>
      </w:tr>
      <w:tr w:rsidR="00044131" w:rsidRPr="001D69D2" w14:paraId="6E4BF5CE" w14:textId="77777777" w:rsidTr="00044131">
        <w:trPr>
          <w:trHeight w:val="304"/>
        </w:trPr>
        <w:tc>
          <w:tcPr>
            <w:cnfStyle w:val="001000000000" w:firstRow="0" w:lastRow="0" w:firstColumn="1" w:lastColumn="0" w:oddVBand="0" w:evenVBand="0" w:oddHBand="0" w:evenHBand="0" w:firstRowFirstColumn="0" w:firstRowLastColumn="0" w:lastRowFirstColumn="0" w:lastRowLastColumn="0"/>
            <w:tcW w:w="3366" w:type="dxa"/>
            <w:vMerge/>
            <w:shd w:val="clear" w:color="auto" w:fill="D1D1D1" w:themeFill="background2" w:themeFillShade="E6"/>
            <w:hideMark/>
          </w:tcPr>
          <w:p w14:paraId="6EA04A1E" w14:textId="045319C7" w:rsidR="00044131" w:rsidRPr="001D69D2" w:rsidRDefault="00044131" w:rsidP="001D69D2">
            <w:pPr>
              <w:rPr>
                <w:rFonts w:ascii="Aptos Narrow" w:eastAsia="Times New Roman" w:hAnsi="Aptos Narrow" w:cs="Times New Roman"/>
                <w:color w:val="000000"/>
                <w:sz w:val="22"/>
                <w:szCs w:val="22"/>
              </w:rPr>
            </w:pPr>
          </w:p>
        </w:tc>
        <w:tc>
          <w:tcPr>
            <w:tcW w:w="2464" w:type="dxa"/>
            <w:hideMark/>
          </w:tcPr>
          <w:p w14:paraId="16485245" w14:textId="77777777" w:rsidR="00044131" w:rsidRPr="001D69D2" w:rsidRDefault="00044131" w:rsidP="001D69D2">
            <w:pP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2"/>
                <w:szCs w:val="22"/>
              </w:rPr>
            </w:pPr>
            <w:r w:rsidRPr="001D69D2">
              <w:rPr>
                <w:rFonts w:ascii="Aptos Narrow" w:eastAsia="Times New Roman" w:hAnsi="Aptos Narrow" w:cs="Times New Roman"/>
                <w:color w:val="000000"/>
                <w:sz w:val="22"/>
                <w:szCs w:val="22"/>
              </w:rPr>
              <w:t>Risk Audit</w:t>
            </w:r>
          </w:p>
        </w:tc>
        <w:tc>
          <w:tcPr>
            <w:tcW w:w="3456" w:type="dxa"/>
            <w:hideMark/>
          </w:tcPr>
          <w:p w14:paraId="6F88CDCC" w14:textId="77777777" w:rsidR="00044131" w:rsidRPr="001D69D2" w:rsidRDefault="00044131" w:rsidP="001D69D2">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rPr>
            </w:pPr>
            <w:r w:rsidRPr="001D69D2">
              <w:rPr>
                <w:rFonts w:eastAsia="Times New Roman" w:cs="Times New Roman"/>
                <w:color w:val="000000"/>
              </w:rPr>
              <w:t>November 25, 2024</w:t>
            </w:r>
          </w:p>
        </w:tc>
      </w:tr>
      <w:tr w:rsidR="00044131" w:rsidRPr="001D69D2" w14:paraId="56EE91F2" w14:textId="77777777" w:rsidTr="00044131">
        <w:trPr>
          <w:cnfStyle w:val="000000100000" w:firstRow="0" w:lastRow="0" w:firstColumn="0" w:lastColumn="0" w:oddVBand="0" w:evenVBand="0" w:oddHBand="1" w:evenHBand="0" w:firstRowFirstColumn="0" w:firstRowLastColumn="0" w:lastRowFirstColumn="0" w:lastRowLastColumn="0"/>
          <w:trHeight w:val="75"/>
        </w:trPr>
        <w:tc>
          <w:tcPr>
            <w:cnfStyle w:val="001000000000" w:firstRow="0" w:lastRow="0" w:firstColumn="1" w:lastColumn="0" w:oddVBand="0" w:evenVBand="0" w:oddHBand="0" w:evenHBand="0" w:firstRowFirstColumn="0" w:firstRowLastColumn="0" w:lastRowFirstColumn="0" w:lastRowLastColumn="0"/>
            <w:tcW w:w="3366" w:type="dxa"/>
            <w:vMerge/>
            <w:shd w:val="clear" w:color="auto" w:fill="D1D1D1" w:themeFill="background2" w:themeFillShade="E6"/>
            <w:hideMark/>
          </w:tcPr>
          <w:p w14:paraId="7321D2D9" w14:textId="145CBD89" w:rsidR="00044131" w:rsidRPr="001D69D2" w:rsidRDefault="00044131" w:rsidP="001D69D2">
            <w:pPr>
              <w:rPr>
                <w:rFonts w:ascii="Aptos Narrow" w:eastAsia="Times New Roman" w:hAnsi="Aptos Narrow" w:cs="Times New Roman"/>
                <w:color w:val="000000"/>
                <w:sz w:val="22"/>
                <w:szCs w:val="22"/>
              </w:rPr>
            </w:pPr>
          </w:p>
        </w:tc>
        <w:tc>
          <w:tcPr>
            <w:tcW w:w="2464" w:type="dxa"/>
            <w:hideMark/>
          </w:tcPr>
          <w:p w14:paraId="73A2C823" w14:textId="77777777" w:rsidR="00044131" w:rsidRPr="001D69D2" w:rsidRDefault="00044131" w:rsidP="001D69D2">
            <w:pP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sz w:val="22"/>
                <w:szCs w:val="22"/>
              </w:rPr>
            </w:pPr>
            <w:r w:rsidRPr="001D69D2">
              <w:rPr>
                <w:rFonts w:ascii="Aptos Narrow" w:eastAsia="Times New Roman" w:hAnsi="Aptos Narrow" w:cs="Times New Roman"/>
                <w:color w:val="000000"/>
                <w:sz w:val="22"/>
                <w:szCs w:val="22"/>
              </w:rPr>
              <w:t>Completion Audit</w:t>
            </w:r>
          </w:p>
        </w:tc>
        <w:tc>
          <w:tcPr>
            <w:tcW w:w="3456" w:type="dxa"/>
            <w:hideMark/>
          </w:tcPr>
          <w:p w14:paraId="46E4E9EA" w14:textId="77777777" w:rsidR="00044131" w:rsidRPr="001D69D2" w:rsidRDefault="00044131" w:rsidP="001D69D2">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rPr>
            </w:pPr>
            <w:r w:rsidRPr="001D69D2">
              <w:rPr>
                <w:rFonts w:eastAsia="Times New Roman" w:cs="Times New Roman"/>
                <w:color w:val="000000"/>
              </w:rPr>
              <w:t>December 2, 2024</w:t>
            </w:r>
          </w:p>
        </w:tc>
      </w:tr>
      <w:tr w:rsidR="00044131" w:rsidRPr="001D69D2" w14:paraId="0E2F9C31" w14:textId="77777777" w:rsidTr="00044131">
        <w:trPr>
          <w:trHeight w:val="304"/>
        </w:trPr>
        <w:tc>
          <w:tcPr>
            <w:cnfStyle w:val="001000000000" w:firstRow="0" w:lastRow="0" w:firstColumn="1" w:lastColumn="0" w:oddVBand="0" w:evenVBand="0" w:oddHBand="0" w:evenHBand="0" w:firstRowFirstColumn="0" w:firstRowLastColumn="0" w:lastRowFirstColumn="0" w:lastRowLastColumn="0"/>
            <w:tcW w:w="3366" w:type="dxa"/>
            <w:vMerge/>
            <w:shd w:val="clear" w:color="auto" w:fill="D1D1D1" w:themeFill="background2" w:themeFillShade="E6"/>
            <w:hideMark/>
          </w:tcPr>
          <w:p w14:paraId="1961C5E3" w14:textId="11AC7148" w:rsidR="00044131" w:rsidRPr="001D69D2" w:rsidRDefault="00044131" w:rsidP="001D69D2">
            <w:pPr>
              <w:rPr>
                <w:rFonts w:ascii="Aptos Narrow" w:eastAsia="Times New Roman" w:hAnsi="Aptos Narrow" w:cs="Times New Roman"/>
                <w:color w:val="000000"/>
                <w:sz w:val="22"/>
                <w:szCs w:val="22"/>
              </w:rPr>
            </w:pPr>
          </w:p>
        </w:tc>
        <w:tc>
          <w:tcPr>
            <w:tcW w:w="2464" w:type="dxa"/>
            <w:hideMark/>
          </w:tcPr>
          <w:p w14:paraId="56F14831" w14:textId="77777777" w:rsidR="00044131" w:rsidRPr="001D69D2" w:rsidRDefault="00044131" w:rsidP="001D69D2">
            <w:pP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2"/>
                <w:szCs w:val="22"/>
              </w:rPr>
            </w:pPr>
            <w:r w:rsidRPr="001D69D2">
              <w:rPr>
                <w:rFonts w:ascii="Aptos Narrow" w:eastAsia="Times New Roman" w:hAnsi="Aptos Narrow" w:cs="Times New Roman"/>
                <w:color w:val="000000"/>
                <w:sz w:val="22"/>
                <w:szCs w:val="22"/>
              </w:rPr>
              <w:t>Formal Report</w:t>
            </w:r>
          </w:p>
        </w:tc>
        <w:tc>
          <w:tcPr>
            <w:tcW w:w="3456" w:type="dxa"/>
            <w:hideMark/>
          </w:tcPr>
          <w:p w14:paraId="016B5885" w14:textId="77777777" w:rsidR="00044131" w:rsidRPr="001D69D2" w:rsidRDefault="00044131" w:rsidP="001D69D2">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rPr>
            </w:pPr>
            <w:r w:rsidRPr="001D69D2">
              <w:rPr>
                <w:rFonts w:eastAsia="Times New Roman" w:cs="Times New Roman"/>
                <w:color w:val="000000"/>
              </w:rPr>
              <w:t>December 6, 2024</w:t>
            </w:r>
          </w:p>
        </w:tc>
      </w:tr>
      <w:tr w:rsidR="00044131" w:rsidRPr="001D69D2" w14:paraId="76466463" w14:textId="77777777" w:rsidTr="001D69D2">
        <w:trPr>
          <w:cnfStyle w:val="000000100000" w:firstRow="0" w:lastRow="0" w:firstColumn="0" w:lastColumn="0" w:oddVBand="0" w:evenVBand="0" w:oddHBand="1" w:evenHBand="0" w:firstRowFirstColumn="0" w:firstRowLastColumn="0" w:lastRowFirstColumn="0" w:lastRowLastColumn="0"/>
          <w:trHeight w:val="304"/>
        </w:trPr>
        <w:tc>
          <w:tcPr>
            <w:cnfStyle w:val="001000000000" w:firstRow="0" w:lastRow="0" w:firstColumn="1" w:lastColumn="0" w:oddVBand="0" w:evenVBand="0" w:oddHBand="0" w:evenHBand="0" w:firstRowFirstColumn="0" w:firstRowLastColumn="0" w:lastRowFirstColumn="0" w:lastRowLastColumn="0"/>
            <w:tcW w:w="3366" w:type="dxa"/>
            <w:vMerge/>
            <w:hideMark/>
          </w:tcPr>
          <w:p w14:paraId="5387CE48" w14:textId="1A6515AC" w:rsidR="00044131" w:rsidRPr="001D69D2" w:rsidRDefault="00044131" w:rsidP="001D69D2">
            <w:pPr>
              <w:rPr>
                <w:rFonts w:ascii="Aptos Narrow" w:eastAsia="Times New Roman" w:hAnsi="Aptos Narrow" w:cs="Times New Roman"/>
                <w:color w:val="000000"/>
                <w:sz w:val="22"/>
                <w:szCs w:val="22"/>
              </w:rPr>
            </w:pPr>
          </w:p>
        </w:tc>
        <w:tc>
          <w:tcPr>
            <w:tcW w:w="2464" w:type="dxa"/>
            <w:hideMark/>
          </w:tcPr>
          <w:p w14:paraId="1C017444" w14:textId="77777777" w:rsidR="00044131" w:rsidRPr="001D69D2" w:rsidRDefault="00044131" w:rsidP="001D69D2">
            <w:pP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sz w:val="22"/>
                <w:szCs w:val="22"/>
              </w:rPr>
            </w:pPr>
            <w:r w:rsidRPr="001D69D2">
              <w:rPr>
                <w:rFonts w:ascii="Aptos Narrow" w:eastAsia="Times New Roman" w:hAnsi="Aptos Narrow" w:cs="Times New Roman"/>
                <w:color w:val="000000"/>
                <w:sz w:val="22"/>
                <w:szCs w:val="22"/>
              </w:rPr>
              <w:t>Display</w:t>
            </w:r>
          </w:p>
        </w:tc>
        <w:tc>
          <w:tcPr>
            <w:tcW w:w="3456" w:type="dxa"/>
            <w:hideMark/>
          </w:tcPr>
          <w:p w14:paraId="7ED6173C" w14:textId="77777777" w:rsidR="00044131" w:rsidRPr="001D69D2" w:rsidRDefault="00044131" w:rsidP="001D69D2">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rPr>
            </w:pPr>
            <w:r w:rsidRPr="001D69D2">
              <w:rPr>
                <w:rFonts w:eastAsia="Times New Roman" w:cs="Times New Roman"/>
                <w:color w:val="000000"/>
              </w:rPr>
              <w:t>December 13, 2024</w:t>
            </w:r>
          </w:p>
        </w:tc>
      </w:tr>
      <w:tr w:rsidR="00044131" w:rsidRPr="001D69D2" w14:paraId="7EA491E0" w14:textId="77777777" w:rsidTr="00044131">
        <w:trPr>
          <w:trHeight w:val="314"/>
        </w:trPr>
        <w:tc>
          <w:tcPr>
            <w:cnfStyle w:val="001000000000" w:firstRow="0" w:lastRow="0" w:firstColumn="1" w:lastColumn="0" w:oddVBand="0" w:evenVBand="0" w:oddHBand="0" w:evenHBand="0" w:firstRowFirstColumn="0" w:firstRowLastColumn="0" w:lastRowFirstColumn="0" w:lastRowLastColumn="0"/>
            <w:tcW w:w="3366" w:type="dxa"/>
            <w:vMerge/>
            <w:shd w:val="clear" w:color="auto" w:fill="CCCCCC" w:themeFill="text1" w:themeFillTint="33"/>
            <w:hideMark/>
          </w:tcPr>
          <w:p w14:paraId="05861318" w14:textId="6EF2E8B9" w:rsidR="00044131" w:rsidRPr="001D69D2" w:rsidRDefault="00044131" w:rsidP="001D69D2">
            <w:pPr>
              <w:rPr>
                <w:rFonts w:ascii="Aptos Narrow" w:eastAsia="Times New Roman" w:hAnsi="Aptos Narrow" w:cs="Times New Roman"/>
                <w:color w:val="000000"/>
                <w:sz w:val="22"/>
                <w:szCs w:val="22"/>
              </w:rPr>
            </w:pPr>
          </w:p>
        </w:tc>
        <w:tc>
          <w:tcPr>
            <w:tcW w:w="2464" w:type="dxa"/>
            <w:hideMark/>
          </w:tcPr>
          <w:p w14:paraId="03972D34" w14:textId="77777777" w:rsidR="00044131" w:rsidRPr="001D69D2" w:rsidRDefault="00044131" w:rsidP="001D69D2">
            <w:pP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2"/>
                <w:szCs w:val="22"/>
              </w:rPr>
            </w:pPr>
            <w:r w:rsidRPr="001D69D2">
              <w:rPr>
                <w:rFonts w:ascii="Aptos Narrow" w:eastAsia="Times New Roman" w:hAnsi="Aptos Narrow" w:cs="Times New Roman"/>
                <w:color w:val="000000"/>
                <w:sz w:val="22"/>
                <w:szCs w:val="22"/>
              </w:rPr>
              <w:t>Final Presentation</w:t>
            </w:r>
          </w:p>
        </w:tc>
        <w:tc>
          <w:tcPr>
            <w:tcW w:w="3456" w:type="dxa"/>
            <w:hideMark/>
          </w:tcPr>
          <w:p w14:paraId="59ADE12E" w14:textId="77777777" w:rsidR="00044131" w:rsidRPr="001D69D2" w:rsidRDefault="00044131" w:rsidP="001D69D2">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rPr>
            </w:pPr>
            <w:r w:rsidRPr="001D69D2">
              <w:rPr>
                <w:rFonts w:eastAsia="Times New Roman" w:cs="Times New Roman"/>
                <w:color w:val="000000"/>
              </w:rPr>
              <w:t>December 13, 2024</w:t>
            </w:r>
          </w:p>
        </w:tc>
      </w:tr>
    </w:tbl>
    <w:p w14:paraId="5C9C146F" w14:textId="224AAEA0" w:rsidR="00207A87" w:rsidRPr="00207A87" w:rsidRDefault="00207A87" w:rsidP="00207A87"/>
    <w:sectPr w:rsidR="00207A87" w:rsidRPr="00207A87" w:rsidSect="00207A87">
      <w:headerReference w:type="default" r:id="rId18"/>
      <w:footerReference w:type="default" r:id="rId19"/>
      <w:pgSz w:w="12240" w:h="15840"/>
      <w:pgMar w:top="1985" w:right="1440" w:bottom="1440" w:left="1440" w:header="709" w:footer="709"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3468110" w14:textId="77777777" w:rsidR="008318C9" w:rsidRDefault="008318C9">
      <w:r>
        <w:separator/>
      </w:r>
    </w:p>
  </w:endnote>
  <w:endnote w:type="continuationSeparator" w:id="0">
    <w:p w14:paraId="75CC745B" w14:textId="77777777" w:rsidR="008318C9" w:rsidRDefault="008318C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embedRegular r:id="rId1" w:fontKey="{8B07B8A7-78B9-BB4D-BE74-4BF7EE7001D3}"/>
  </w:font>
  <w:font w:name="Times New Roman">
    <w:panose1 w:val="02020603050405020304"/>
    <w:charset w:val="00"/>
    <w:family w:val="roman"/>
    <w:pitch w:val="variable"/>
    <w:sig w:usb0="E0002EFF" w:usb1="C000785B" w:usb2="00000009" w:usb3="00000000" w:csb0="000001FF" w:csb1="00000000"/>
    <w:embedRegular r:id="rId2" w:fontKey="{D90B6754-F3D8-0841-91E4-027A028FD94F}"/>
    <w:embedBold r:id="rId3" w:fontKey="{C4984C4F-121A-594A-AE92-3295D26C903C}"/>
    <w:embedItalic r:id="rId4" w:fontKey="{95BA5D0D-0344-DB4D-86A3-D6254DE03DE7}"/>
  </w:font>
  <w:font w:name="Courier New">
    <w:panose1 w:val="02070309020205020404"/>
    <w:charset w:val="00"/>
    <w:family w:val="modern"/>
    <w:pitch w:val="fixed"/>
    <w:sig w:usb0="E0002AFF" w:usb1="C0007843" w:usb2="00000009" w:usb3="00000000" w:csb0="000001FF" w:csb1="00000000"/>
    <w:embedRegular r:id="rId5" w:fontKey="{1942A45F-1819-EA4C-ACF9-9A66C3EA9754}"/>
  </w:font>
  <w:font w:name="Wingdings">
    <w:panose1 w:val="05000000000000000000"/>
    <w:charset w:val="4D"/>
    <w:family w:val="decorative"/>
    <w:pitch w:val="variable"/>
    <w:sig w:usb0="00000003" w:usb1="00000000" w:usb2="00000000" w:usb3="00000000" w:csb0="80000001" w:csb1="00000000"/>
    <w:embedRegular r:id="rId6" w:fontKey="{35A3592C-0770-074F-8EAD-F13FF2F93503}"/>
  </w:font>
  <w:font w:name="Aptos">
    <w:panose1 w:val="020B0004020202020204"/>
    <w:charset w:val="00"/>
    <w:family w:val="swiss"/>
    <w:pitch w:val="variable"/>
    <w:sig w:usb0="20000287" w:usb1="00000003" w:usb2="00000000" w:usb3="00000000" w:csb0="0000019F" w:csb1="00000000"/>
    <w:embedRegular r:id="rId7" w:fontKey="{21A6AB2C-F56A-AD44-9883-4A3551FDCECC}"/>
    <w:embedBold r:id="rId8" w:fontKey="{0C4B1B14-0C51-574A-82A9-28E969FA8106}"/>
    <w:embedItalic r:id="rId9" w:fontKey="{3399D9C0-6F9A-C741-8E44-BD63E84AC875}"/>
    <w:embedBoldItalic r:id="rId10" w:fontKey="{F7B47F74-F321-9646-8A57-5778F3D1DB89}"/>
  </w:font>
  <w:font w:name="Noto Sans Symbols">
    <w:panose1 w:val="020B0604020202020204"/>
    <w:charset w:val="00"/>
    <w:family w:val="auto"/>
    <w:pitch w:val="default"/>
    <w:embedRegular r:id="rId11" w:fontKey="{BD8C241E-E0F1-F348-ADC8-F7B609BDAC12}"/>
  </w:font>
  <w:font w:name="Aptos Display">
    <w:panose1 w:val="020B0004020202020204"/>
    <w:charset w:val="00"/>
    <w:family w:val="swiss"/>
    <w:pitch w:val="variable"/>
    <w:sig w:usb0="20000287" w:usb1="00000003" w:usb2="00000000" w:usb3="00000000" w:csb0="0000019F" w:csb1="00000000"/>
    <w:embedRegular r:id="rId12" w:fontKey="{5BB8CA6E-6E67-DB47-9E83-3B42BBC2EC85}"/>
  </w:font>
  <w:font w:name="Aptos Narrow">
    <w:altName w:val="Calibri"/>
    <w:panose1 w:val="020B0004020202020204"/>
    <w:charset w:val="00"/>
    <w:family w:val="swiss"/>
    <w:pitch w:val="variable"/>
    <w:sig w:usb0="20000287" w:usb1="00000003" w:usb2="00000000" w:usb3="00000000" w:csb0="0000019F" w:csb1="00000000"/>
    <w:embedRegular r:id="rId13" w:fontKey="{C361DF24-B33A-DA4A-B5EE-495F9268B116}"/>
    <w:embedBold r:id="rId14" w:fontKey="{5255CFDF-9BDE-774C-B783-80699CEF2682}"/>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893806560"/>
      <w:docPartObj>
        <w:docPartGallery w:val="Page Numbers (Bottom of Page)"/>
        <w:docPartUnique/>
      </w:docPartObj>
    </w:sdtPr>
    <w:sdtEndPr>
      <w:rPr>
        <w:noProof/>
      </w:rPr>
    </w:sdtEndPr>
    <w:sdtContent>
      <w:p w14:paraId="2B72D9EA" w14:textId="67DA3B96" w:rsidR="00862DAA" w:rsidRDefault="00862DAA" w:rsidP="007F1D1D">
        <w:pPr>
          <w:pStyle w:val="Footer"/>
          <w:tabs>
            <w:tab w:val="right" w:pos="12699"/>
          </w:tabs>
          <w:rPr>
            <w:noProof/>
          </w:rPr>
        </w:pPr>
        <w:r>
          <w:t>Project Proposal</w:t>
        </w:r>
        <w:r>
          <w:tab/>
        </w:r>
        <w:r>
          <w:fldChar w:fldCharType="begin"/>
        </w:r>
        <w:r>
          <w:instrText xml:space="preserve"> PAGE   \* MERGEFORMAT </w:instrText>
        </w:r>
        <w:r>
          <w:fldChar w:fldCharType="separate"/>
        </w:r>
        <w:r>
          <w:rPr>
            <w:noProof/>
          </w:rPr>
          <w:t>2</w:t>
        </w:r>
        <w:r>
          <w:rPr>
            <w:noProof/>
          </w:rPr>
          <w:fldChar w:fldCharType="end"/>
        </w:r>
        <w:r>
          <w:rPr>
            <w:noProof/>
          </w:rPr>
          <w:tab/>
          <w:t>Version 1.</w:t>
        </w:r>
        <w:r w:rsidR="0018453A">
          <w:rPr>
            <w:noProof/>
          </w:rPr>
          <w:t>1</w:t>
        </w:r>
      </w:p>
    </w:sdtContent>
  </w:sdt>
  <w:p w14:paraId="1CD8B617" w14:textId="6B475ACA" w:rsidR="00D90362" w:rsidRDefault="00D9036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F8D8A16" w14:textId="77777777" w:rsidR="008318C9" w:rsidRDefault="008318C9">
      <w:r>
        <w:separator/>
      </w:r>
    </w:p>
  </w:footnote>
  <w:footnote w:type="continuationSeparator" w:id="0">
    <w:p w14:paraId="7E3B62B0" w14:textId="77777777" w:rsidR="008318C9" w:rsidRDefault="008318C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AEAA5CE" w14:textId="77777777" w:rsidR="007F1D1D" w:rsidRDefault="003C28E4">
    <w:pPr>
      <w:pBdr>
        <w:top w:val="nil"/>
        <w:left w:val="nil"/>
        <w:bottom w:val="nil"/>
        <w:right w:val="nil"/>
        <w:between w:val="nil"/>
      </w:pBdr>
      <w:tabs>
        <w:tab w:val="center" w:pos="4680"/>
        <w:tab w:val="right" w:pos="9360"/>
      </w:tabs>
      <w:rPr>
        <w:color w:val="000000"/>
      </w:rPr>
    </w:pPr>
    <w:r>
      <w:rPr>
        <w:color w:val="000000"/>
      </w:rPr>
      <w:tab/>
    </w:r>
    <w:r>
      <w:rPr>
        <w:color w:val="000000"/>
      </w:rPr>
      <w:tab/>
      <w:t>ECET 273 – Technical Communications</w:t>
    </w:r>
  </w:p>
  <w:p w14:paraId="04C0761B" w14:textId="115C5867" w:rsidR="00E164FD" w:rsidRDefault="007F1D1D">
    <w:pPr>
      <w:pBdr>
        <w:top w:val="nil"/>
        <w:left w:val="nil"/>
        <w:bottom w:val="nil"/>
        <w:right w:val="nil"/>
        <w:between w:val="nil"/>
      </w:pBdr>
      <w:tabs>
        <w:tab w:val="center" w:pos="4680"/>
        <w:tab w:val="right" w:pos="9360"/>
      </w:tabs>
      <w:rPr>
        <w:color w:val="000000"/>
      </w:rPr>
    </w:pPr>
    <w:r>
      <w:rPr>
        <w:color w:val="000000"/>
      </w:rPr>
      <w:tab/>
    </w:r>
    <w:r>
      <w:rPr>
        <w:color w:val="000000"/>
      </w:rPr>
      <w:tab/>
      <w:t xml:space="preserve">September </w:t>
    </w:r>
    <w:r w:rsidR="009230D0">
      <w:rPr>
        <w:color w:val="000000"/>
      </w:rPr>
      <w:t>20</w:t>
    </w:r>
    <w:r>
      <w:rPr>
        <w:color w:val="000000"/>
      </w:rPr>
      <w:t>, 2024</w:t>
    </w:r>
    <w:r>
      <w:rPr>
        <w:noProof/>
      </w:rPr>
      <w:drawing>
        <wp:anchor distT="0" distB="0" distL="114300" distR="114300" simplePos="0" relativeHeight="251658240" behindDoc="0" locked="0" layoutInCell="1" hidden="0" allowOverlap="1" wp14:anchorId="74E4E30A" wp14:editId="0BE6DA5E">
          <wp:simplePos x="0" y="0"/>
          <wp:positionH relativeFrom="column">
            <wp:posOffset>1</wp:posOffset>
          </wp:positionH>
          <wp:positionV relativeFrom="paragraph">
            <wp:posOffset>-271779</wp:posOffset>
          </wp:positionV>
          <wp:extent cx="1456055" cy="790575"/>
          <wp:effectExtent l="0" t="0" r="0" b="0"/>
          <wp:wrapSquare wrapText="bothSides" distT="0" distB="0" distL="114300" distR="114300"/>
          <wp:docPr id="29895867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
                  <a:srcRect/>
                  <a:stretch>
                    <a:fillRect/>
                  </a:stretch>
                </pic:blipFill>
                <pic:spPr>
                  <a:xfrm>
                    <a:off x="0" y="0"/>
                    <a:ext cx="1456055" cy="790575"/>
                  </a:xfrm>
                  <a:prstGeom prst="rect">
                    <a:avLst/>
                  </a:prstGeom>
                  <a:ln/>
                </pic:spPr>
              </pic:pic>
            </a:graphicData>
          </a:graphic>
        </wp:anchor>
      </w:drawing>
    </w:r>
  </w:p>
  <w:p w14:paraId="667FADEB" w14:textId="4777B05F" w:rsidR="00E164FD" w:rsidRDefault="003C28E4">
    <w:pPr>
      <w:pBdr>
        <w:top w:val="nil"/>
        <w:left w:val="nil"/>
        <w:bottom w:val="nil"/>
        <w:right w:val="nil"/>
        <w:between w:val="nil"/>
      </w:pBdr>
      <w:tabs>
        <w:tab w:val="center" w:pos="4680"/>
        <w:tab w:val="right" w:pos="9360"/>
      </w:tabs>
      <w:rPr>
        <w:color w:val="000000"/>
      </w:rPr>
    </w:pPr>
    <w:r>
      <w:rPr>
        <w:color w:val="000000"/>
      </w:rPr>
      <w:tab/>
    </w:r>
    <w:r>
      <w:rPr>
        <w:color w:val="000000"/>
      </w:rPr>
      <w:tab/>
    </w:r>
    <w:r w:rsidR="001C444C">
      <w:rPr>
        <w:color w:val="000000"/>
      </w:rPr>
      <w:t>CG, TO, AH</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2" type="#_x0000_t75" style="width:141pt;height:61pt;visibility:visible;mso-wrap-style:square" o:bullet="t">
        <v:imagedata r:id="rId1" o:title=""/>
      </v:shape>
    </w:pict>
  </w:numPicBullet>
  <w:abstractNum w:abstractNumId="0" w15:restartNumberingAfterBreak="0">
    <w:nsid w:val="33435646"/>
    <w:multiLevelType w:val="hybridMultilevel"/>
    <w:tmpl w:val="14CA04F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 w15:restartNumberingAfterBreak="0">
    <w:nsid w:val="6AD70FAD"/>
    <w:multiLevelType w:val="multilevel"/>
    <w:tmpl w:val="08A858D0"/>
    <w:lvl w:ilvl="0">
      <w:numFmt w:val="bullet"/>
      <w:lvlText w:val="-"/>
      <w:lvlJc w:val="left"/>
      <w:pPr>
        <w:ind w:left="720" w:hanging="360"/>
      </w:pPr>
      <w:rPr>
        <w:rFonts w:ascii="Aptos" w:eastAsia="Aptos" w:hAnsi="Aptos" w:cs="Apto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257063049">
    <w:abstractNumId w:val="1"/>
  </w:num>
  <w:num w:numId="2" w16cid:durableId="1023241796">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Aaron Huinink">
    <w15:presenceInfo w15:providerId="AD" w15:userId="S::C0520296@camosun.ca::2fca7821-39a1-4a80-ac45-582114a23c7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9"/>
  <w:embedTrueTypeFonts/>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164FD"/>
    <w:rsid w:val="00044131"/>
    <w:rsid w:val="00064A2E"/>
    <w:rsid w:val="00137A32"/>
    <w:rsid w:val="0018453A"/>
    <w:rsid w:val="00186DA3"/>
    <w:rsid w:val="001B46D4"/>
    <w:rsid w:val="001C444C"/>
    <w:rsid w:val="001D69D2"/>
    <w:rsid w:val="00207A87"/>
    <w:rsid w:val="00316527"/>
    <w:rsid w:val="0038431D"/>
    <w:rsid w:val="003C16B6"/>
    <w:rsid w:val="003C28E4"/>
    <w:rsid w:val="00424AFC"/>
    <w:rsid w:val="0044279E"/>
    <w:rsid w:val="004472E9"/>
    <w:rsid w:val="004D2334"/>
    <w:rsid w:val="004D2D44"/>
    <w:rsid w:val="004E2F20"/>
    <w:rsid w:val="005010FD"/>
    <w:rsid w:val="00505608"/>
    <w:rsid w:val="005D41E3"/>
    <w:rsid w:val="00623011"/>
    <w:rsid w:val="00625824"/>
    <w:rsid w:val="00632EEE"/>
    <w:rsid w:val="006654DC"/>
    <w:rsid w:val="00676DDA"/>
    <w:rsid w:val="00686568"/>
    <w:rsid w:val="006A68B6"/>
    <w:rsid w:val="006C7C8F"/>
    <w:rsid w:val="006D3CD5"/>
    <w:rsid w:val="007001D9"/>
    <w:rsid w:val="00733CEF"/>
    <w:rsid w:val="00753A92"/>
    <w:rsid w:val="007A38AF"/>
    <w:rsid w:val="007A5826"/>
    <w:rsid w:val="007F1D1D"/>
    <w:rsid w:val="008318C9"/>
    <w:rsid w:val="0084288C"/>
    <w:rsid w:val="008454F1"/>
    <w:rsid w:val="00862DAA"/>
    <w:rsid w:val="008B4F0D"/>
    <w:rsid w:val="008C33A3"/>
    <w:rsid w:val="008E4E50"/>
    <w:rsid w:val="008F18FA"/>
    <w:rsid w:val="008F609C"/>
    <w:rsid w:val="009230D0"/>
    <w:rsid w:val="009608E2"/>
    <w:rsid w:val="00982129"/>
    <w:rsid w:val="009829E9"/>
    <w:rsid w:val="0098482A"/>
    <w:rsid w:val="00985B3B"/>
    <w:rsid w:val="009A3CD7"/>
    <w:rsid w:val="009B6CD6"/>
    <w:rsid w:val="00A412D6"/>
    <w:rsid w:val="00A71784"/>
    <w:rsid w:val="00A75AAC"/>
    <w:rsid w:val="00AB6875"/>
    <w:rsid w:val="00AC753E"/>
    <w:rsid w:val="00AD0565"/>
    <w:rsid w:val="00B00089"/>
    <w:rsid w:val="00B57D02"/>
    <w:rsid w:val="00B80934"/>
    <w:rsid w:val="00B84FCA"/>
    <w:rsid w:val="00BC2A2B"/>
    <w:rsid w:val="00BC7053"/>
    <w:rsid w:val="00BD6FBD"/>
    <w:rsid w:val="00CF016C"/>
    <w:rsid w:val="00D42EED"/>
    <w:rsid w:val="00D53438"/>
    <w:rsid w:val="00D87B2F"/>
    <w:rsid w:val="00D90362"/>
    <w:rsid w:val="00DC5770"/>
    <w:rsid w:val="00DF4679"/>
    <w:rsid w:val="00E0513C"/>
    <w:rsid w:val="00E164FD"/>
    <w:rsid w:val="00E604B8"/>
    <w:rsid w:val="00E61C61"/>
    <w:rsid w:val="00E637A7"/>
    <w:rsid w:val="00E85041"/>
    <w:rsid w:val="00EA09F9"/>
    <w:rsid w:val="00EC1512"/>
    <w:rsid w:val="00ED29EC"/>
    <w:rsid w:val="00F05C3A"/>
    <w:rsid w:val="00F44C8B"/>
    <w:rsid w:val="00F72A0D"/>
    <w:rsid w:val="00FD4DA7"/>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9BD280C"/>
  <w15:docId w15:val="{1BD80CDE-1550-4A2A-BA53-7A92B4DBAF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ptos" w:eastAsia="Aptos" w:hAnsi="Aptos" w:cs="Aptos"/>
        <w:sz w:val="24"/>
        <w:szCs w:val="24"/>
        <w:lang w:val="en-CA" w:eastAsia="en-CA"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001D9"/>
    <w:pPr>
      <w:keepNext/>
      <w:keepLines/>
      <w:spacing w:before="360" w:after="80"/>
      <w:outlineLvl w:val="0"/>
    </w:pPr>
    <w:rPr>
      <w:rFonts w:asciiTheme="majorHAnsi" w:eastAsiaTheme="majorEastAsia" w:hAnsiTheme="majorHAnsi" w:cstheme="majorBidi"/>
      <w:caps/>
      <w:color w:val="0F4761" w:themeColor="accent1" w:themeShade="BF"/>
      <w:sz w:val="40"/>
      <w:szCs w:val="40"/>
    </w:rPr>
  </w:style>
  <w:style w:type="paragraph" w:styleId="Heading2">
    <w:name w:val="heading 2"/>
    <w:basedOn w:val="Normal"/>
    <w:next w:val="Normal"/>
    <w:link w:val="Heading2Char"/>
    <w:uiPriority w:val="9"/>
    <w:unhideWhenUsed/>
    <w:qFormat/>
    <w:rsid w:val="0020238A"/>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20238A"/>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20238A"/>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20238A"/>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20238A"/>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0238A"/>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0238A"/>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0238A"/>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20238A"/>
    <w:pPr>
      <w:spacing w:after="80"/>
      <w:contextualSpacing/>
    </w:pPr>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7001D9"/>
    <w:rPr>
      <w:rFonts w:asciiTheme="majorHAnsi" w:eastAsiaTheme="majorEastAsia" w:hAnsiTheme="majorHAnsi" w:cstheme="majorBidi"/>
      <w:caps/>
      <w:color w:val="0F4761" w:themeColor="accent1" w:themeShade="BF"/>
      <w:sz w:val="40"/>
      <w:szCs w:val="40"/>
    </w:rPr>
  </w:style>
  <w:style w:type="character" w:customStyle="1" w:styleId="Heading2Char">
    <w:name w:val="Heading 2 Char"/>
    <w:basedOn w:val="DefaultParagraphFont"/>
    <w:link w:val="Heading2"/>
    <w:uiPriority w:val="9"/>
    <w:rsid w:val="0020238A"/>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20238A"/>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20238A"/>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20238A"/>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20238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0238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0238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0238A"/>
    <w:rPr>
      <w:rFonts w:eastAsiaTheme="majorEastAsia" w:cstheme="majorBidi"/>
      <w:color w:val="272727" w:themeColor="text1" w:themeTint="D8"/>
    </w:rPr>
  </w:style>
  <w:style w:type="character" w:customStyle="1" w:styleId="TitleChar">
    <w:name w:val="Title Char"/>
    <w:basedOn w:val="DefaultParagraphFont"/>
    <w:link w:val="Title"/>
    <w:uiPriority w:val="10"/>
    <w:rsid w:val="0020238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pPr>
      <w:spacing w:after="160"/>
    </w:pPr>
    <w:rPr>
      <w:color w:val="595959"/>
      <w:sz w:val="28"/>
      <w:szCs w:val="28"/>
    </w:rPr>
  </w:style>
  <w:style w:type="character" w:customStyle="1" w:styleId="SubtitleChar">
    <w:name w:val="Subtitle Char"/>
    <w:basedOn w:val="DefaultParagraphFont"/>
    <w:link w:val="Subtitle"/>
    <w:uiPriority w:val="11"/>
    <w:rsid w:val="0020238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0238A"/>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20238A"/>
    <w:rPr>
      <w:i/>
      <w:iCs/>
      <w:color w:val="404040" w:themeColor="text1" w:themeTint="BF"/>
    </w:rPr>
  </w:style>
  <w:style w:type="paragraph" w:styleId="ListParagraph">
    <w:name w:val="List Paragraph"/>
    <w:basedOn w:val="Normal"/>
    <w:uiPriority w:val="34"/>
    <w:qFormat/>
    <w:rsid w:val="0020238A"/>
    <w:pPr>
      <w:ind w:left="720"/>
      <w:contextualSpacing/>
    </w:pPr>
  </w:style>
  <w:style w:type="character" w:styleId="IntenseEmphasis">
    <w:name w:val="Intense Emphasis"/>
    <w:basedOn w:val="DefaultParagraphFont"/>
    <w:uiPriority w:val="21"/>
    <w:qFormat/>
    <w:rsid w:val="0020238A"/>
    <w:rPr>
      <w:i/>
      <w:iCs/>
      <w:color w:val="0F4761" w:themeColor="accent1" w:themeShade="BF"/>
    </w:rPr>
  </w:style>
  <w:style w:type="paragraph" w:styleId="IntenseQuote">
    <w:name w:val="Intense Quote"/>
    <w:basedOn w:val="Normal"/>
    <w:next w:val="Normal"/>
    <w:link w:val="IntenseQuoteChar"/>
    <w:uiPriority w:val="30"/>
    <w:qFormat/>
    <w:rsid w:val="0020238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20238A"/>
    <w:rPr>
      <w:i/>
      <w:iCs/>
      <w:color w:val="0F4761" w:themeColor="accent1" w:themeShade="BF"/>
    </w:rPr>
  </w:style>
  <w:style w:type="character" w:styleId="IntenseReference">
    <w:name w:val="Intense Reference"/>
    <w:basedOn w:val="DefaultParagraphFont"/>
    <w:uiPriority w:val="32"/>
    <w:qFormat/>
    <w:rsid w:val="0020238A"/>
    <w:rPr>
      <w:b/>
      <w:bCs/>
      <w:smallCaps/>
      <w:color w:val="0F4761" w:themeColor="accent1" w:themeShade="BF"/>
      <w:spacing w:val="5"/>
    </w:rPr>
  </w:style>
  <w:style w:type="paragraph" w:styleId="Header">
    <w:name w:val="header"/>
    <w:basedOn w:val="Normal"/>
    <w:link w:val="HeaderChar"/>
    <w:uiPriority w:val="99"/>
    <w:unhideWhenUsed/>
    <w:rsid w:val="009657A8"/>
    <w:pPr>
      <w:tabs>
        <w:tab w:val="center" w:pos="4680"/>
        <w:tab w:val="right" w:pos="9360"/>
      </w:tabs>
    </w:pPr>
  </w:style>
  <w:style w:type="character" w:customStyle="1" w:styleId="HeaderChar">
    <w:name w:val="Header Char"/>
    <w:basedOn w:val="DefaultParagraphFont"/>
    <w:link w:val="Header"/>
    <w:uiPriority w:val="99"/>
    <w:rsid w:val="009657A8"/>
  </w:style>
  <w:style w:type="paragraph" w:styleId="Footer">
    <w:name w:val="footer"/>
    <w:basedOn w:val="Normal"/>
    <w:link w:val="FooterChar"/>
    <w:uiPriority w:val="99"/>
    <w:unhideWhenUsed/>
    <w:rsid w:val="009657A8"/>
    <w:pPr>
      <w:tabs>
        <w:tab w:val="center" w:pos="4680"/>
        <w:tab w:val="right" w:pos="9360"/>
      </w:tabs>
    </w:pPr>
  </w:style>
  <w:style w:type="character" w:customStyle="1" w:styleId="FooterChar">
    <w:name w:val="Footer Char"/>
    <w:basedOn w:val="DefaultParagraphFont"/>
    <w:link w:val="Footer"/>
    <w:uiPriority w:val="99"/>
    <w:rsid w:val="009657A8"/>
  </w:style>
  <w:style w:type="paragraph" w:styleId="Caption">
    <w:name w:val="caption"/>
    <w:basedOn w:val="Normal"/>
    <w:next w:val="Normal"/>
    <w:uiPriority w:val="35"/>
    <w:unhideWhenUsed/>
    <w:qFormat/>
    <w:rsid w:val="004F61DA"/>
    <w:pPr>
      <w:spacing w:after="200"/>
    </w:pPr>
    <w:rPr>
      <w:i/>
      <w:iCs/>
      <w:color w:val="0E2841" w:themeColor="text2"/>
      <w:sz w:val="18"/>
      <w:szCs w:val="18"/>
    </w:rPr>
  </w:style>
  <w:style w:type="paragraph" w:styleId="Revision">
    <w:name w:val="Revision"/>
    <w:hidden/>
    <w:uiPriority w:val="99"/>
    <w:semiHidden/>
    <w:rsid w:val="009B6CD6"/>
  </w:style>
  <w:style w:type="character" w:styleId="CommentReference">
    <w:name w:val="annotation reference"/>
    <w:basedOn w:val="DefaultParagraphFont"/>
    <w:uiPriority w:val="99"/>
    <w:semiHidden/>
    <w:unhideWhenUsed/>
    <w:rsid w:val="00424AFC"/>
    <w:rPr>
      <w:sz w:val="16"/>
      <w:szCs w:val="16"/>
    </w:rPr>
  </w:style>
  <w:style w:type="paragraph" w:styleId="CommentText">
    <w:name w:val="annotation text"/>
    <w:basedOn w:val="Normal"/>
    <w:link w:val="CommentTextChar"/>
    <w:uiPriority w:val="99"/>
    <w:unhideWhenUsed/>
    <w:rsid w:val="00424AFC"/>
    <w:rPr>
      <w:sz w:val="20"/>
      <w:szCs w:val="20"/>
    </w:rPr>
  </w:style>
  <w:style w:type="character" w:customStyle="1" w:styleId="CommentTextChar">
    <w:name w:val="Comment Text Char"/>
    <w:basedOn w:val="DefaultParagraphFont"/>
    <w:link w:val="CommentText"/>
    <w:uiPriority w:val="99"/>
    <w:rsid w:val="00424AFC"/>
    <w:rPr>
      <w:sz w:val="20"/>
      <w:szCs w:val="20"/>
    </w:rPr>
  </w:style>
  <w:style w:type="paragraph" w:styleId="CommentSubject">
    <w:name w:val="annotation subject"/>
    <w:basedOn w:val="CommentText"/>
    <w:next w:val="CommentText"/>
    <w:link w:val="CommentSubjectChar"/>
    <w:uiPriority w:val="99"/>
    <w:semiHidden/>
    <w:unhideWhenUsed/>
    <w:rsid w:val="00424AFC"/>
    <w:rPr>
      <w:b/>
      <w:bCs/>
    </w:rPr>
  </w:style>
  <w:style w:type="character" w:customStyle="1" w:styleId="CommentSubjectChar">
    <w:name w:val="Comment Subject Char"/>
    <w:basedOn w:val="CommentTextChar"/>
    <w:link w:val="CommentSubject"/>
    <w:uiPriority w:val="99"/>
    <w:semiHidden/>
    <w:rsid w:val="00424AFC"/>
    <w:rPr>
      <w:b/>
      <w:bCs/>
      <w:sz w:val="20"/>
      <w:szCs w:val="20"/>
    </w:rPr>
  </w:style>
  <w:style w:type="paragraph" w:styleId="Bibliography">
    <w:name w:val="Bibliography"/>
    <w:basedOn w:val="Normal"/>
    <w:next w:val="Normal"/>
    <w:uiPriority w:val="37"/>
    <w:unhideWhenUsed/>
    <w:rsid w:val="007001D9"/>
  </w:style>
  <w:style w:type="paragraph" w:styleId="TOCHeading">
    <w:name w:val="TOC Heading"/>
    <w:basedOn w:val="Heading1"/>
    <w:next w:val="Normal"/>
    <w:uiPriority w:val="39"/>
    <w:unhideWhenUsed/>
    <w:qFormat/>
    <w:rsid w:val="007001D9"/>
    <w:pPr>
      <w:spacing w:before="240" w:after="0" w:line="259" w:lineRule="auto"/>
      <w:outlineLvl w:val="9"/>
    </w:pPr>
    <w:rPr>
      <w:sz w:val="32"/>
      <w:szCs w:val="32"/>
      <w:lang w:val="en-US" w:eastAsia="en-US"/>
    </w:rPr>
  </w:style>
  <w:style w:type="paragraph" w:styleId="TOC1">
    <w:name w:val="toc 1"/>
    <w:basedOn w:val="Normal"/>
    <w:next w:val="Normal"/>
    <w:autoRedefine/>
    <w:uiPriority w:val="39"/>
    <w:unhideWhenUsed/>
    <w:rsid w:val="007001D9"/>
    <w:pPr>
      <w:spacing w:after="100"/>
    </w:pPr>
  </w:style>
  <w:style w:type="paragraph" w:styleId="TOC2">
    <w:name w:val="toc 2"/>
    <w:basedOn w:val="Normal"/>
    <w:next w:val="Normal"/>
    <w:autoRedefine/>
    <w:uiPriority w:val="39"/>
    <w:unhideWhenUsed/>
    <w:rsid w:val="007001D9"/>
    <w:pPr>
      <w:spacing w:after="100"/>
      <w:ind w:left="240"/>
    </w:pPr>
  </w:style>
  <w:style w:type="paragraph" w:styleId="TOC3">
    <w:name w:val="toc 3"/>
    <w:basedOn w:val="Normal"/>
    <w:next w:val="Normal"/>
    <w:autoRedefine/>
    <w:uiPriority w:val="39"/>
    <w:unhideWhenUsed/>
    <w:rsid w:val="007001D9"/>
    <w:pPr>
      <w:spacing w:after="100"/>
      <w:ind w:left="480"/>
    </w:pPr>
  </w:style>
  <w:style w:type="character" w:styleId="Hyperlink">
    <w:name w:val="Hyperlink"/>
    <w:basedOn w:val="DefaultParagraphFont"/>
    <w:uiPriority w:val="99"/>
    <w:unhideWhenUsed/>
    <w:rsid w:val="007001D9"/>
    <w:rPr>
      <w:color w:val="467886" w:themeColor="hyperlink"/>
      <w:u w:val="single"/>
    </w:rPr>
  </w:style>
  <w:style w:type="table" w:styleId="TableGrid">
    <w:name w:val="Table Grid"/>
    <w:basedOn w:val="TableNormal"/>
    <w:uiPriority w:val="39"/>
    <w:rsid w:val="007F1D1D"/>
    <w:rPr>
      <w:rFonts w:asciiTheme="minorHAnsi" w:eastAsiaTheme="minorEastAsia" w:hAnsiTheme="minorHAnsi" w:cstheme="minorBid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2">
    <w:name w:val="Grid Table 2"/>
    <w:basedOn w:val="TableNormal"/>
    <w:uiPriority w:val="47"/>
    <w:rsid w:val="008B4F0D"/>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NormalWeb">
    <w:name w:val="Normal (Web)"/>
    <w:basedOn w:val="Normal"/>
    <w:uiPriority w:val="99"/>
    <w:semiHidden/>
    <w:unhideWhenUsed/>
    <w:rsid w:val="004E2F20"/>
    <w:pPr>
      <w:spacing w:before="100" w:beforeAutospacing="1" w:after="100" w:afterAutospacing="1"/>
    </w:pPr>
    <w:rPr>
      <w:rFonts w:ascii="Times New Roman" w:eastAsia="Times New Roman" w:hAnsi="Times New Roman" w:cs="Times New Roman"/>
      <w:lang w:val="en-US" w:eastAsia="en-US"/>
    </w:rPr>
  </w:style>
  <w:style w:type="character" w:customStyle="1" w:styleId="apple-tab-span">
    <w:name w:val="apple-tab-span"/>
    <w:basedOn w:val="DefaultParagraphFont"/>
    <w:rsid w:val="004E2F2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41677055">
      <w:bodyDiv w:val="1"/>
      <w:marLeft w:val="0"/>
      <w:marRight w:val="0"/>
      <w:marTop w:val="0"/>
      <w:marBottom w:val="0"/>
      <w:divBdr>
        <w:top w:val="none" w:sz="0" w:space="0" w:color="auto"/>
        <w:left w:val="none" w:sz="0" w:space="0" w:color="auto"/>
        <w:bottom w:val="none" w:sz="0" w:space="0" w:color="auto"/>
        <w:right w:val="none" w:sz="0" w:space="0" w:color="auto"/>
      </w:divBdr>
    </w:div>
    <w:div w:id="626550169">
      <w:bodyDiv w:val="1"/>
      <w:marLeft w:val="0"/>
      <w:marRight w:val="0"/>
      <w:marTop w:val="0"/>
      <w:marBottom w:val="0"/>
      <w:divBdr>
        <w:top w:val="none" w:sz="0" w:space="0" w:color="auto"/>
        <w:left w:val="none" w:sz="0" w:space="0" w:color="auto"/>
        <w:bottom w:val="none" w:sz="0" w:space="0" w:color="auto"/>
        <w:right w:val="none" w:sz="0" w:space="0" w:color="auto"/>
      </w:divBdr>
      <w:divsChild>
        <w:div w:id="1596523067">
          <w:marLeft w:val="0"/>
          <w:marRight w:val="0"/>
          <w:marTop w:val="0"/>
          <w:marBottom w:val="0"/>
          <w:divBdr>
            <w:top w:val="none" w:sz="0" w:space="0" w:color="auto"/>
            <w:left w:val="none" w:sz="0" w:space="0" w:color="auto"/>
            <w:bottom w:val="none" w:sz="0" w:space="0" w:color="auto"/>
            <w:right w:val="none" w:sz="0" w:space="0" w:color="auto"/>
          </w:divBdr>
          <w:divsChild>
            <w:div w:id="291836583">
              <w:marLeft w:val="0"/>
              <w:marRight w:val="0"/>
              <w:marTop w:val="0"/>
              <w:marBottom w:val="0"/>
              <w:divBdr>
                <w:top w:val="none" w:sz="0" w:space="0" w:color="auto"/>
                <w:left w:val="none" w:sz="0" w:space="0" w:color="auto"/>
                <w:bottom w:val="none" w:sz="0" w:space="0" w:color="auto"/>
                <w:right w:val="none" w:sz="0" w:space="0" w:color="auto"/>
              </w:divBdr>
            </w:div>
            <w:div w:id="577635737">
              <w:marLeft w:val="0"/>
              <w:marRight w:val="0"/>
              <w:marTop w:val="0"/>
              <w:marBottom w:val="0"/>
              <w:divBdr>
                <w:top w:val="none" w:sz="0" w:space="0" w:color="auto"/>
                <w:left w:val="none" w:sz="0" w:space="0" w:color="auto"/>
                <w:bottom w:val="none" w:sz="0" w:space="0" w:color="auto"/>
                <w:right w:val="none" w:sz="0" w:space="0" w:color="auto"/>
              </w:divBdr>
            </w:div>
            <w:div w:id="1329091191">
              <w:marLeft w:val="0"/>
              <w:marRight w:val="0"/>
              <w:marTop w:val="0"/>
              <w:marBottom w:val="0"/>
              <w:divBdr>
                <w:top w:val="none" w:sz="0" w:space="0" w:color="auto"/>
                <w:left w:val="none" w:sz="0" w:space="0" w:color="auto"/>
                <w:bottom w:val="none" w:sz="0" w:space="0" w:color="auto"/>
                <w:right w:val="none" w:sz="0" w:space="0" w:color="auto"/>
              </w:divBdr>
            </w:div>
            <w:div w:id="1009017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862584">
      <w:bodyDiv w:val="1"/>
      <w:marLeft w:val="0"/>
      <w:marRight w:val="0"/>
      <w:marTop w:val="0"/>
      <w:marBottom w:val="0"/>
      <w:divBdr>
        <w:top w:val="none" w:sz="0" w:space="0" w:color="auto"/>
        <w:left w:val="none" w:sz="0" w:space="0" w:color="auto"/>
        <w:bottom w:val="none" w:sz="0" w:space="0" w:color="auto"/>
        <w:right w:val="none" w:sz="0" w:space="0" w:color="auto"/>
      </w:divBdr>
    </w:div>
    <w:div w:id="1351103313">
      <w:bodyDiv w:val="1"/>
      <w:marLeft w:val="0"/>
      <w:marRight w:val="0"/>
      <w:marTop w:val="0"/>
      <w:marBottom w:val="0"/>
      <w:divBdr>
        <w:top w:val="none" w:sz="0" w:space="0" w:color="auto"/>
        <w:left w:val="none" w:sz="0" w:space="0" w:color="auto"/>
        <w:bottom w:val="none" w:sz="0" w:space="0" w:color="auto"/>
        <w:right w:val="none" w:sz="0" w:space="0" w:color="auto"/>
      </w:divBdr>
      <w:divsChild>
        <w:div w:id="2050883970">
          <w:marLeft w:val="0"/>
          <w:marRight w:val="0"/>
          <w:marTop w:val="0"/>
          <w:marBottom w:val="0"/>
          <w:divBdr>
            <w:top w:val="none" w:sz="0" w:space="0" w:color="auto"/>
            <w:left w:val="none" w:sz="0" w:space="0" w:color="auto"/>
            <w:bottom w:val="none" w:sz="0" w:space="0" w:color="auto"/>
            <w:right w:val="none" w:sz="0" w:space="0" w:color="auto"/>
          </w:divBdr>
          <w:divsChild>
            <w:div w:id="1292400321">
              <w:marLeft w:val="0"/>
              <w:marRight w:val="0"/>
              <w:marTop w:val="0"/>
              <w:marBottom w:val="0"/>
              <w:divBdr>
                <w:top w:val="none" w:sz="0" w:space="0" w:color="auto"/>
                <w:left w:val="none" w:sz="0" w:space="0" w:color="auto"/>
                <w:bottom w:val="none" w:sz="0" w:space="0" w:color="auto"/>
                <w:right w:val="none" w:sz="0" w:space="0" w:color="auto"/>
              </w:divBdr>
            </w:div>
            <w:div w:id="82649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910560">
      <w:bodyDiv w:val="1"/>
      <w:marLeft w:val="0"/>
      <w:marRight w:val="0"/>
      <w:marTop w:val="0"/>
      <w:marBottom w:val="0"/>
      <w:divBdr>
        <w:top w:val="none" w:sz="0" w:space="0" w:color="auto"/>
        <w:left w:val="none" w:sz="0" w:space="0" w:color="auto"/>
        <w:bottom w:val="none" w:sz="0" w:space="0" w:color="auto"/>
        <w:right w:val="none" w:sz="0" w:space="0" w:color="auto"/>
      </w:divBdr>
    </w:div>
    <w:div w:id="1443845938">
      <w:bodyDiv w:val="1"/>
      <w:marLeft w:val="0"/>
      <w:marRight w:val="0"/>
      <w:marTop w:val="0"/>
      <w:marBottom w:val="0"/>
      <w:divBdr>
        <w:top w:val="none" w:sz="0" w:space="0" w:color="auto"/>
        <w:left w:val="none" w:sz="0" w:space="0" w:color="auto"/>
        <w:bottom w:val="none" w:sz="0" w:space="0" w:color="auto"/>
        <w:right w:val="none" w:sz="0" w:space="0" w:color="auto"/>
      </w:divBdr>
    </w:div>
    <w:div w:id="1499883357">
      <w:bodyDiv w:val="1"/>
      <w:marLeft w:val="0"/>
      <w:marRight w:val="0"/>
      <w:marTop w:val="0"/>
      <w:marBottom w:val="0"/>
      <w:divBdr>
        <w:top w:val="none" w:sz="0" w:space="0" w:color="auto"/>
        <w:left w:val="none" w:sz="0" w:space="0" w:color="auto"/>
        <w:bottom w:val="none" w:sz="0" w:space="0" w:color="auto"/>
        <w:right w:val="none" w:sz="0" w:space="0" w:color="auto"/>
      </w:divBdr>
    </w:div>
    <w:div w:id="1511603072">
      <w:bodyDiv w:val="1"/>
      <w:marLeft w:val="0"/>
      <w:marRight w:val="0"/>
      <w:marTop w:val="0"/>
      <w:marBottom w:val="0"/>
      <w:divBdr>
        <w:top w:val="none" w:sz="0" w:space="0" w:color="auto"/>
        <w:left w:val="none" w:sz="0" w:space="0" w:color="auto"/>
        <w:bottom w:val="none" w:sz="0" w:space="0" w:color="auto"/>
        <w:right w:val="none" w:sz="0" w:space="0" w:color="auto"/>
      </w:divBdr>
    </w:div>
    <w:div w:id="1643146720">
      <w:bodyDiv w:val="1"/>
      <w:marLeft w:val="0"/>
      <w:marRight w:val="0"/>
      <w:marTop w:val="0"/>
      <w:marBottom w:val="0"/>
      <w:divBdr>
        <w:top w:val="none" w:sz="0" w:space="0" w:color="auto"/>
        <w:left w:val="none" w:sz="0" w:space="0" w:color="auto"/>
        <w:bottom w:val="none" w:sz="0" w:space="0" w:color="auto"/>
        <w:right w:val="none" w:sz="0" w:space="0" w:color="auto"/>
      </w:divBdr>
    </w:div>
    <w:div w:id="1659457710">
      <w:bodyDiv w:val="1"/>
      <w:marLeft w:val="0"/>
      <w:marRight w:val="0"/>
      <w:marTop w:val="0"/>
      <w:marBottom w:val="0"/>
      <w:divBdr>
        <w:top w:val="none" w:sz="0" w:space="0" w:color="auto"/>
        <w:left w:val="none" w:sz="0" w:space="0" w:color="auto"/>
        <w:bottom w:val="none" w:sz="0" w:space="0" w:color="auto"/>
        <w:right w:val="none" w:sz="0" w:space="0" w:color="auto"/>
      </w:divBdr>
    </w:div>
    <w:div w:id="1899969854">
      <w:bodyDiv w:val="1"/>
      <w:marLeft w:val="0"/>
      <w:marRight w:val="0"/>
      <w:marTop w:val="0"/>
      <w:marBottom w:val="0"/>
      <w:divBdr>
        <w:top w:val="none" w:sz="0" w:space="0" w:color="auto"/>
        <w:left w:val="none" w:sz="0" w:space="0" w:color="auto"/>
        <w:bottom w:val="none" w:sz="0" w:space="0" w:color="auto"/>
        <w:right w:val="none" w:sz="0" w:space="0" w:color="auto"/>
      </w:divBdr>
      <w:divsChild>
        <w:div w:id="748311297">
          <w:marLeft w:val="0"/>
          <w:marRight w:val="0"/>
          <w:marTop w:val="0"/>
          <w:marBottom w:val="0"/>
          <w:divBdr>
            <w:top w:val="none" w:sz="0" w:space="0" w:color="auto"/>
            <w:left w:val="none" w:sz="0" w:space="0" w:color="auto"/>
            <w:bottom w:val="none" w:sz="0" w:space="0" w:color="auto"/>
            <w:right w:val="none" w:sz="0" w:space="0" w:color="auto"/>
          </w:divBdr>
          <w:divsChild>
            <w:div w:id="2091468024">
              <w:marLeft w:val="0"/>
              <w:marRight w:val="0"/>
              <w:marTop w:val="0"/>
              <w:marBottom w:val="0"/>
              <w:divBdr>
                <w:top w:val="none" w:sz="0" w:space="0" w:color="auto"/>
                <w:left w:val="none" w:sz="0" w:space="0" w:color="auto"/>
                <w:bottom w:val="none" w:sz="0" w:space="0" w:color="auto"/>
                <w:right w:val="none" w:sz="0" w:space="0" w:color="auto"/>
              </w:divBdr>
            </w:div>
            <w:div w:id="228073779">
              <w:marLeft w:val="0"/>
              <w:marRight w:val="0"/>
              <w:marTop w:val="0"/>
              <w:marBottom w:val="0"/>
              <w:divBdr>
                <w:top w:val="none" w:sz="0" w:space="0" w:color="auto"/>
                <w:left w:val="none" w:sz="0" w:space="0" w:color="auto"/>
                <w:bottom w:val="none" w:sz="0" w:space="0" w:color="auto"/>
                <w:right w:val="none" w:sz="0" w:space="0" w:color="auto"/>
              </w:divBdr>
            </w:div>
            <w:div w:id="540482967">
              <w:marLeft w:val="0"/>
              <w:marRight w:val="0"/>
              <w:marTop w:val="0"/>
              <w:marBottom w:val="0"/>
              <w:divBdr>
                <w:top w:val="none" w:sz="0" w:space="0" w:color="auto"/>
                <w:left w:val="none" w:sz="0" w:space="0" w:color="auto"/>
                <w:bottom w:val="none" w:sz="0" w:space="0" w:color="auto"/>
                <w:right w:val="none" w:sz="0" w:space="0" w:color="auto"/>
              </w:divBdr>
            </w:div>
            <w:div w:id="943725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049685">
      <w:bodyDiv w:val="1"/>
      <w:marLeft w:val="0"/>
      <w:marRight w:val="0"/>
      <w:marTop w:val="0"/>
      <w:marBottom w:val="0"/>
      <w:divBdr>
        <w:top w:val="none" w:sz="0" w:space="0" w:color="auto"/>
        <w:left w:val="none" w:sz="0" w:space="0" w:color="auto"/>
        <w:bottom w:val="none" w:sz="0" w:space="0" w:color="auto"/>
        <w:right w:val="none" w:sz="0" w:space="0" w:color="auto"/>
      </w:divBdr>
      <w:divsChild>
        <w:div w:id="465008922">
          <w:marLeft w:val="0"/>
          <w:marRight w:val="0"/>
          <w:marTop w:val="0"/>
          <w:marBottom w:val="0"/>
          <w:divBdr>
            <w:top w:val="none" w:sz="0" w:space="0" w:color="auto"/>
            <w:left w:val="none" w:sz="0" w:space="0" w:color="auto"/>
            <w:bottom w:val="none" w:sz="0" w:space="0" w:color="auto"/>
            <w:right w:val="none" w:sz="0" w:space="0" w:color="auto"/>
          </w:divBdr>
          <w:divsChild>
            <w:div w:id="1420059610">
              <w:marLeft w:val="0"/>
              <w:marRight w:val="0"/>
              <w:marTop w:val="0"/>
              <w:marBottom w:val="0"/>
              <w:divBdr>
                <w:top w:val="none" w:sz="0" w:space="0" w:color="auto"/>
                <w:left w:val="none" w:sz="0" w:space="0" w:color="auto"/>
                <w:bottom w:val="none" w:sz="0" w:space="0" w:color="auto"/>
                <w:right w:val="none" w:sz="0" w:space="0" w:color="auto"/>
              </w:divBdr>
            </w:div>
            <w:div w:id="961498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diagramData" Target="diagrams/data1.xml"/><Relationship Id="rId18" Type="http://schemas.openxmlformats.org/officeDocument/2006/relationships/header" Target="header1.xml"/><Relationship Id="rId3" Type="http://schemas.openxmlformats.org/officeDocument/2006/relationships/numbering" Target="numbering.xml"/><Relationship Id="rId21" Type="http://schemas.microsoft.com/office/2011/relationships/people" Target="people.xml"/><Relationship Id="rId7" Type="http://schemas.openxmlformats.org/officeDocument/2006/relationships/footnotes" Target="footnotes.xml"/><Relationship Id="rId12" Type="http://schemas.openxmlformats.org/officeDocument/2006/relationships/image" Target="media/image5.png"/><Relationship Id="rId17" Type="http://schemas.microsoft.com/office/2007/relationships/diagramDrawing" Target="diagrams/drawing1.xml"/><Relationship Id="rId2" Type="http://schemas.openxmlformats.org/officeDocument/2006/relationships/customXml" Target="../customXml/item2.xml"/><Relationship Id="rId16" Type="http://schemas.openxmlformats.org/officeDocument/2006/relationships/diagramColors" Target="diagrams/colors1.xml"/><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4.png"/><Relationship Id="rId5" Type="http://schemas.openxmlformats.org/officeDocument/2006/relationships/settings" Target="settings.xml"/><Relationship Id="rId15" Type="http://schemas.openxmlformats.org/officeDocument/2006/relationships/diagramQuickStyle" Target="diagrams/quickStyle1.xml"/><Relationship Id="rId10" Type="http://schemas.openxmlformats.org/officeDocument/2006/relationships/image" Target="media/image3.png"/><Relationship Id="rId19"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2.png"/><Relationship Id="rId14" Type="http://schemas.openxmlformats.org/officeDocument/2006/relationships/diagramLayout" Target="diagrams/layout1.xml"/><Relationship Id="rId22"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header1.xml.rels><?xml version="1.0" encoding="UTF-8" standalone="yes"?>
<Relationships xmlns="http://schemas.openxmlformats.org/package/2006/relationships"><Relationship Id="rId1" Type="http://schemas.openxmlformats.org/officeDocument/2006/relationships/image" Target="media/image9.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diagrams/_rels/data1.xml.rels><?xml version="1.0" encoding="UTF-8" standalone="yes"?>
<Relationships xmlns="http://schemas.openxmlformats.org/package/2006/relationships"><Relationship Id="rId3" Type="http://schemas.openxmlformats.org/officeDocument/2006/relationships/image" Target="../media/image8.JPG"/><Relationship Id="rId2" Type="http://schemas.openxmlformats.org/officeDocument/2006/relationships/image" Target="../media/image7.jpeg"/><Relationship Id="rId1" Type="http://schemas.openxmlformats.org/officeDocument/2006/relationships/image" Target="../media/image6.jpg"/></Relationships>
</file>

<file path=word/diagrams/_rels/drawing1.xml.rels><?xml version="1.0" encoding="UTF-8" standalone="yes"?>
<Relationships xmlns="http://schemas.openxmlformats.org/package/2006/relationships"><Relationship Id="rId3" Type="http://schemas.openxmlformats.org/officeDocument/2006/relationships/image" Target="../media/image8.JPG"/><Relationship Id="rId2" Type="http://schemas.openxmlformats.org/officeDocument/2006/relationships/image" Target="../media/image7.jpeg"/><Relationship Id="rId1" Type="http://schemas.openxmlformats.org/officeDocument/2006/relationships/image" Target="../media/image6.jp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A986F47-F796-4381-90A8-2C3ADCF6D18B}" type="doc">
      <dgm:prSet loTypeId="urn:microsoft.com/office/officeart/2008/layout/TitlePictureLineup" loCatId="picture" qsTypeId="urn:microsoft.com/office/officeart/2005/8/quickstyle/simple1" qsCatId="simple" csTypeId="urn:microsoft.com/office/officeart/2005/8/colors/accent1_2" csCatId="accent1" phldr="1"/>
      <dgm:spPr/>
      <dgm:t>
        <a:bodyPr/>
        <a:lstStyle/>
        <a:p>
          <a:endParaRPr lang="en-CA"/>
        </a:p>
      </dgm:t>
    </dgm:pt>
    <dgm:pt modelId="{732E4F7C-0062-481A-959B-A6799D75C546}">
      <dgm:prSet phldrT="[Text]"/>
      <dgm:spPr/>
      <dgm:t>
        <a:bodyPr/>
        <a:lstStyle/>
        <a:p>
          <a:r>
            <a:rPr lang="en-CA"/>
            <a:t>Aaron Huinink</a:t>
          </a:r>
        </a:p>
      </dgm:t>
    </dgm:pt>
    <dgm:pt modelId="{EDC4EF83-AC4E-441C-8242-4F033FBF8E0B}" type="parTrans" cxnId="{5F346DEA-B7F1-401D-9F83-DC1779596C6C}">
      <dgm:prSet/>
      <dgm:spPr/>
      <dgm:t>
        <a:bodyPr/>
        <a:lstStyle/>
        <a:p>
          <a:endParaRPr lang="en-CA"/>
        </a:p>
      </dgm:t>
    </dgm:pt>
    <dgm:pt modelId="{1F75F31C-FB49-49DB-A73E-D5D08B276F73}" type="sibTrans" cxnId="{5F346DEA-B7F1-401D-9F83-DC1779596C6C}">
      <dgm:prSet/>
      <dgm:spPr/>
      <dgm:t>
        <a:bodyPr/>
        <a:lstStyle/>
        <a:p>
          <a:endParaRPr lang="en-CA"/>
        </a:p>
      </dgm:t>
    </dgm:pt>
    <dgm:pt modelId="{C1147950-9FE0-4B25-979E-2F8BF1CB2752}">
      <dgm:prSet phldrT="[Text]" custT="1"/>
      <dgm:spPr/>
      <dgm:t>
        <a:bodyPr/>
        <a:lstStyle/>
        <a:p>
          <a:endParaRPr lang="en-CA" sz="1000"/>
        </a:p>
      </dgm:t>
    </dgm:pt>
    <dgm:pt modelId="{98B9592B-52C1-4CC7-8F18-4DA242BD0CB2}" type="parTrans" cxnId="{2FCEC386-0FF7-440A-8E49-9B2F7C2B228A}">
      <dgm:prSet/>
      <dgm:spPr/>
      <dgm:t>
        <a:bodyPr/>
        <a:lstStyle/>
        <a:p>
          <a:endParaRPr lang="en-CA"/>
        </a:p>
      </dgm:t>
    </dgm:pt>
    <dgm:pt modelId="{1A5268E4-94F2-4ABE-A506-47669AC2C0EA}" type="sibTrans" cxnId="{2FCEC386-0FF7-440A-8E49-9B2F7C2B228A}">
      <dgm:prSet/>
      <dgm:spPr/>
      <dgm:t>
        <a:bodyPr/>
        <a:lstStyle/>
        <a:p>
          <a:endParaRPr lang="en-CA"/>
        </a:p>
      </dgm:t>
    </dgm:pt>
    <dgm:pt modelId="{CAF13059-B567-4EFE-904F-E971DAE318C5}">
      <dgm:prSet phldrT="[Text]"/>
      <dgm:spPr/>
      <dgm:t>
        <a:bodyPr/>
        <a:lstStyle/>
        <a:p>
          <a:r>
            <a:rPr lang="en-CA"/>
            <a:t>Tella Osler</a:t>
          </a:r>
        </a:p>
      </dgm:t>
    </dgm:pt>
    <dgm:pt modelId="{0873D07D-5A5F-46D4-9233-F8AE24D2CF44}" type="parTrans" cxnId="{116465C5-4289-4D97-A3CC-D1683E581956}">
      <dgm:prSet/>
      <dgm:spPr/>
      <dgm:t>
        <a:bodyPr/>
        <a:lstStyle/>
        <a:p>
          <a:endParaRPr lang="en-CA"/>
        </a:p>
      </dgm:t>
    </dgm:pt>
    <dgm:pt modelId="{B18C7B39-D343-4D46-89FB-179A4C4BE112}" type="sibTrans" cxnId="{116465C5-4289-4D97-A3CC-D1683E581956}">
      <dgm:prSet/>
      <dgm:spPr/>
      <dgm:t>
        <a:bodyPr/>
        <a:lstStyle/>
        <a:p>
          <a:endParaRPr lang="en-CA"/>
        </a:p>
      </dgm:t>
    </dgm:pt>
    <dgm:pt modelId="{17D44DF2-DB98-4EB7-95F6-C396A246EBE7}">
      <dgm:prSet phldrT="[Text]" custT="1"/>
      <dgm:spPr/>
      <dgm:t>
        <a:bodyPr/>
        <a:lstStyle/>
        <a:p>
          <a:r>
            <a:rPr lang="en-US" sz="1000" b="0" i="0" u="none"/>
            <a:t>Through biology fieldwork and remote marine research at sea, Tella has a first-hand appreciation for remote communication methods. She has previously worked on both on and off-grid electrical systems, has recently entered the world of HAM radio, and is excited to educate, and be educated by this community.</a:t>
          </a:r>
          <a:endParaRPr lang="en-CA" sz="1000"/>
        </a:p>
      </dgm:t>
    </dgm:pt>
    <dgm:pt modelId="{98BD5037-10A4-4AE5-8902-0FD890DE3E2A}" type="parTrans" cxnId="{8DFC4283-936D-4121-AF3C-9A88F8631861}">
      <dgm:prSet/>
      <dgm:spPr/>
      <dgm:t>
        <a:bodyPr/>
        <a:lstStyle/>
        <a:p>
          <a:endParaRPr lang="en-CA"/>
        </a:p>
      </dgm:t>
    </dgm:pt>
    <dgm:pt modelId="{33E2D2D3-BC5E-4CCB-903A-4142A5599BDE}" type="sibTrans" cxnId="{8DFC4283-936D-4121-AF3C-9A88F8631861}">
      <dgm:prSet/>
      <dgm:spPr/>
      <dgm:t>
        <a:bodyPr/>
        <a:lstStyle/>
        <a:p>
          <a:endParaRPr lang="en-CA"/>
        </a:p>
      </dgm:t>
    </dgm:pt>
    <dgm:pt modelId="{3E78D47F-74C2-4C4B-B368-59CE519CF9EE}">
      <dgm:prSet phldrT="[Text]"/>
      <dgm:spPr/>
      <dgm:t>
        <a:bodyPr/>
        <a:lstStyle/>
        <a:p>
          <a:r>
            <a:rPr lang="en-CA"/>
            <a:t>Cameron Gillingham</a:t>
          </a:r>
        </a:p>
      </dgm:t>
    </dgm:pt>
    <dgm:pt modelId="{601D9753-57BC-4932-9177-F933AC3E733B}" type="parTrans" cxnId="{EDE1B670-7066-41A8-9B33-21070983628C}">
      <dgm:prSet/>
      <dgm:spPr/>
      <dgm:t>
        <a:bodyPr/>
        <a:lstStyle/>
        <a:p>
          <a:endParaRPr lang="en-CA"/>
        </a:p>
      </dgm:t>
    </dgm:pt>
    <dgm:pt modelId="{1118AE9A-0764-4009-A62E-98B565578C4D}" type="sibTrans" cxnId="{EDE1B670-7066-41A8-9B33-21070983628C}">
      <dgm:prSet/>
      <dgm:spPr/>
      <dgm:t>
        <a:bodyPr/>
        <a:lstStyle/>
        <a:p>
          <a:endParaRPr lang="en-CA"/>
        </a:p>
      </dgm:t>
    </dgm:pt>
    <dgm:pt modelId="{4AFA77E7-8A44-409F-8721-2D23B4970136}">
      <dgm:prSet phldrT="[Text]" custT="1"/>
      <dgm:spPr/>
      <dgm:t>
        <a:bodyPr/>
        <a:lstStyle/>
        <a:p>
          <a:pPr algn="ctr"/>
          <a:r>
            <a:rPr lang="en-CA" sz="1000"/>
            <a:t>After 8 years as an electrician, Cameron followed his passion for musical electronics to Camosun's tech program. In recent years, Cameron has spent much of his time in the backcountry. These experiences have given him insight into the needs Flora Communications hopes to fill.</a:t>
          </a:r>
        </a:p>
      </dgm:t>
    </dgm:pt>
    <dgm:pt modelId="{0B288810-9CB4-4756-BFEA-9E9A64C6C926}" type="parTrans" cxnId="{1EEBAF91-E688-49B9-87F4-4F0E38166C5E}">
      <dgm:prSet/>
      <dgm:spPr/>
      <dgm:t>
        <a:bodyPr/>
        <a:lstStyle/>
        <a:p>
          <a:endParaRPr lang="en-CA"/>
        </a:p>
      </dgm:t>
    </dgm:pt>
    <dgm:pt modelId="{78BD2ECE-DCFB-4C75-8F29-76F7359F2B30}" type="sibTrans" cxnId="{1EEBAF91-E688-49B9-87F4-4F0E38166C5E}">
      <dgm:prSet/>
      <dgm:spPr/>
      <dgm:t>
        <a:bodyPr/>
        <a:lstStyle/>
        <a:p>
          <a:endParaRPr lang="en-CA"/>
        </a:p>
      </dgm:t>
    </dgm:pt>
    <dgm:pt modelId="{2823FBAF-85E9-4206-B488-9EC9B9CAB0E0}" type="pres">
      <dgm:prSet presAssocID="{0A986F47-F796-4381-90A8-2C3ADCF6D18B}" presName="Name0" presStyleCnt="0">
        <dgm:presLayoutVars>
          <dgm:dir/>
        </dgm:presLayoutVars>
      </dgm:prSet>
      <dgm:spPr/>
    </dgm:pt>
    <dgm:pt modelId="{F5AD1218-4358-4FEB-A8AC-99DF434BC5F4}" type="pres">
      <dgm:prSet presAssocID="{732E4F7C-0062-481A-959B-A6799D75C546}" presName="composite" presStyleCnt="0"/>
      <dgm:spPr/>
    </dgm:pt>
    <dgm:pt modelId="{3133ACD8-EF5C-4374-9037-FDC835766648}" type="pres">
      <dgm:prSet presAssocID="{732E4F7C-0062-481A-959B-A6799D75C546}" presName="Accent" presStyleLbl="alignAcc1" presStyleIdx="0" presStyleCnt="3"/>
      <dgm:spPr/>
    </dgm:pt>
    <dgm:pt modelId="{3BB86E80-B5D2-4A5F-A629-CDCA40ABB908}" type="pres">
      <dgm:prSet presAssocID="{732E4F7C-0062-481A-959B-A6799D75C546}" presName="Image" presStyleLbl="node1" presStyleIdx="0" presStyleCnt="3"/>
      <dgm:spPr>
        <a:blipFill>
          <a:blip xmlns:r="http://schemas.openxmlformats.org/officeDocument/2006/relationships" r:embed="rId1"/>
          <a:srcRect/>
          <a:stretch>
            <a:fillRect t="-3000" b="-3000"/>
          </a:stretch>
        </a:blipFill>
      </dgm:spPr>
    </dgm:pt>
    <dgm:pt modelId="{92876E86-B935-479A-878F-D87A0F279D61}" type="pres">
      <dgm:prSet presAssocID="{732E4F7C-0062-481A-959B-A6799D75C546}" presName="Child" presStyleLbl="revTx" presStyleIdx="0" presStyleCnt="3">
        <dgm:presLayoutVars>
          <dgm:bulletEnabled val="1"/>
        </dgm:presLayoutVars>
      </dgm:prSet>
      <dgm:spPr/>
    </dgm:pt>
    <dgm:pt modelId="{D1D3F250-A89C-40DF-AD71-19C6C6D189DD}" type="pres">
      <dgm:prSet presAssocID="{732E4F7C-0062-481A-959B-A6799D75C546}" presName="Parent" presStyleLbl="alignNode1" presStyleIdx="0" presStyleCnt="3">
        <dgm:presLayoutVars>
          <dgm:bulletEnabled val="1"/>
        </dgm:presLayoutVars>
      </dgm:prSet>
      <dgm:spPr/>
    </dgm:pt>
    <dgm:pt modelId="{D919FCF0-2E22-4F92-9500-78EDAB4693BB}" type="pres">
      <dgm:prSet presAssocID="{1F75F31C-FB49-49DB-A73E-D5D08B276F73}" presName="sibTrans" presStyleCnt="0"/>
      <dgm:spPr/>
    </dgm:pt>
    <dgm:pt modelId="{CE967491-9324-41B0-877F-1A1E39CAAF54}" type="pres">
      <dgm:prSet presAssocID="{CAF13059-B567-4EFE-904F-E971DAE318C5}" presName="composite" presStyleCnt="0"/>
      <dgm:spPr/>
    </dgm:pt>
    <dgm:pt modelId="{DE2F807F-86B0-4FF3-9ACF-5286C876A611}" type="pres">
      <dgm:prSet presAssocID="{CAF13059-B567-4EFE-904F-E971DAE318C5}" presName="Accent" presStyleLbl="alignAcc1" presStyleIdx="1" presStyleCnt="3"/>
      <dgm:spPr/>
    </dgm:pt>
    <dgm:pt modelId="{51D6E546-07FB-471C-8626-7D8E37E29C6E}" type="pres">
      <dgm:prSet presAssocID="{CAF13059-B567-4EFE-904F-E971DAE318C5}" presName="Image" presStyleLbl="node1" presStyleIdx="1" presStyleCnt="3"/>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a:stretch>
        </a:blipFill>
      </dgm:spPr>
    </dgm:pt>
    <dgm:pt modelId="{F5C13CDA-8F2A-48EB-AB7D-D05FD70E86FF}" type="pres">
      <dgm:prSet presAssocID="{CAF13059-B567-4EFE-904F-E971DAE318C5}" presName="Child" presStyleLbl="revTx" presStyleIdx="1" presStyleCnt="3">
        <dgm:presLayoutVars>
          <dgm:bulletEnabled val="1"/>
        </dgm:presLayoutVars>
      </dgm:prSet>
      <dgm:spPr/>
    </dgm:pt>
    <dgm:pt modelId="{BB6863F5-2005-4B57-B7BA-746EBE0EEBC8}" type="pres">
      <dgm:prSet presAssocID="{CAF13059-B567-4EFE-904F-E971DAE318C5}" presName="Parent" presStyleLbl="alignNode1" presStyleIdx="1" presStyleCnt="3">
        <dgm:presLayoutVars>
          <dgm:bulletEnabled val="1"/>
        </dgm:presLayoutVars>
      </dgm:prSet>
      <dgm:spPr/>
    </dgm:pt>
    <dgm:pt modelId="{D55D73E9-0A66-4255-B6DD-9DCD773B5B42}" type="pres">
      <dgm:prSet presAssocID="{B18C7B39-D343-4D46-89FB-179A4C4BE112}" presName="sibTrans" presStyleCnt="0"/>
      <dgm:spPr/>
    </dgm:pt>
    <dgm:pt modelId="{75EFEB27-58B1-46D5-B62C-D6F54B797207}" type="pres">
      <dgm:prSet presAssocID="{3E78D47F-74C2-4C4B-B368-59CE519CF9EE}" presName="composite" presStyleCnt="0"/>
      <dgm:spPr/>
    </dgm:pt>
    <dgm:pt modelId="{DF1BC001-B1D2-4141-892C-C7EC3DD41980}" type="pres">
      <dgm:prSet presAssocID="{3E78D47F-74C2-4C4B-B368-59CE519CF9EE}" presName="Accent" presStyleLbl="alignAcc1" presStyleIdx="2" presStyleCnt="3"/>
      <dgm:spPr/>
    </dgm:pt>
    <dgm:pt modelId="{5EC89310-8101-4228-A49C-AEC5EB654680}" type="pres">
      <dgm:prSet presAssocID="{3E78D47F-74C2-4C4B-B368-59CE519CF9EE}" presName="Image" presStyleLbl="node1" presStyleIdx="2" presStyleCnt="3"/>
      <dgm:spPr>
        <a:blipFill>
          <a:blip xmlns:r="http://schemas.openxmlformats.org/officeDocument/2006/relationships" r:embed="rId3">
            <a:extLst>
              <a:ext uri="{28A0092B-C50C-407E-A947-70E740481C1C}">
                <a14:useLocalDpi xmlns:a14="http://schemas.microsoft.com/office/drawing/2010/main" val="0"/>
              </a:ext>
            </a:extLst>
          </a:blip>
          <a:srcRect/>
          <a:stretch>
            <a:fillRect t="-23000" b="-23000"/>
          </a:stretch>
        </a:blipFill>
      </dgm:spPr>
    </dgm:pt>
    <dgm:pt modelId="{F87A6EBE-9EBD-44A7-A870-DFDDE2C17217}" type="pres">
      <dgm:prSet presAssocID="{3E78D47F-74C2-4C4B-B368-59CE519CF9EE}" presName="Child" presStyleLbl="revTx" presStyleIdx="2" presStyleCnt="3">
        <dgm:presLayoutVars>
          <dgm:bulletEnabled val="1"/>
        </dgm:presLayoutVars>
      </dgm:prSet>
      <dgm:spPr/>
    </dgm:pt>
    <dgm:pt modelId="{C577C074-594F-4D4A-9E86-67FFD9714D45}" type="pres">
      <dgm:prSet presAssocID="{3E78D47F-74C2-4C4B-B368-59CE519CF9EE}" presName="Parent" presStyleLbl="alignNode1" presStyleIdx="2" presStyleCnt="3">
        <dgm:presLayoutVars>
          <dgm:bulletEnabled val="1"/>
        </dgm:presLayoutVars>
      </dgm:prSet>
      <dgm:spPr/>
    </dgm:pt>
  </dgm:ptLst>
  <dgm:cxnLst>
    <dgm:cxn modelId="{CE4C2404-592F-4455-8F88-8258CEFAC42D}" type="presOf" srcId="{17D44DF2-DB98-4EB7-95F6-C396A246EBE7}" destId="{F5C13CDA-8F2A-48EB-AB7D-D05FD70E86FF}" srcOrd="0" destOrd="0" presId="urn:microsoft.com/office/officeart/2008/layout/TitlePictureLineup"/>
    <dgm:cxn modelId="{CFDBCA3D-3B09-49FE-8EEF-47777CB8D2FC}" type="presOf" srcId="{3E78D47F-74C2-4C4B-B368-59CE519CF9EE}" destId="{C577C074-594F-4D4A-9E86-67FFD9714D45}" srcOrd="0" destOrd="0" presId="urn:microsoft.com/office/officeart/2008/layout/TitlePictureLineup"/>
    <dgm:cxn modelId="{9ECBB25A-698B-4CBC-8278-BC6C86C87A1F}" type="presOf" srcId="{0A986F47-F796-4381-90A8-2C3ADCF6D18B}" destId="{2823FBAF-85E9-4206-B488-9EC9B9CAB0E0}" srcOrd="0" destOrd="0" presId="urn:microsoft.com/office/officeart/2008/layout/TitlePictureLineup"/>
    <dgm:cxn modelId="{EDE1B670-7066-41A8-9B33-21070983628C}" srcId="{0A986F47-F796-4381-90A8-2C3ADCF6D18B}" destId="{3E78D47F-74C2-4C4B-B368-59CE519CF9EE}" srcOrd="2" destOrd="0" parTransId="{601D9753-57BC-4932-9177-F933AC3E733B}" sibTransId="{1118AE9A-0764-4009-A62E-98B565578C4D}"/>
    <dgm:cxn modelId="{8DFC4283-936D-4121-AF3C-9A88F8631861}" srcId="{CAF13059-B567-4EFE-904F-E971DAE318C5}" destId="{17D44DF2-DB98-4EB7-95F6-C396A246EBE7}" srcOrd="0" destOrd="0" parTransId="{98BD5037-10A4-4AE5-8902-0FD890DE3E2A}" sibTransId="{33E2D2D3-BC5E-4CCB-903A-4142A5599BDE}"/>
    <dgm:cxn modelId="{2FCEC386-0FF7-440A-8E49-9B2F7C2B228A}" srcId="{732E4F7C-0062-481A-959B-A6799D75C546}" destId="{C1147950-9FE0-4B25-979E-2F8BF1CB2752}" srcOrd="0" destOrd="0" parTransId="{98B9592B-52C1-4CC7-8F18-4DA242BD0CB2}" sibTransId="{1A5268E4-94F2-4ABE-A506-47669AC2C0EA}"/>
    <dgm:cxn modelId="{1EEBAF91-E688-49B9-87F4-4F0E38166C5E}" srcId="{3E78D47F-74C2-4C4B-B368-59CE519CF9EE}" destId="{4AFA77E7-8A44-409F-8721-2D23B4970136}" srcOrd="0" destOrd="0" parTransId="{0B288810-9CB4-4756-BFEA-9E9A64C6C926}" sibTransId="{78BD2ECE-DCFB-4C75-8F29-76F7359F2B30}"/>
    <dgm:cxn modelId="{A37784B6-0B9D-4CD2-8BA6-795B2C88F0AE}" type="presOf" srcId="{4AFA77E7-8A44-409F-8721-2D23B4970136}" destId="{F87A6EBE-9EBD-44A7-A870-DFDDE2C17217}" srcOrd="0" destOrd="0" presId="urn:microsoft.com/office/officeart/2008/layout/TitlePictureLineup"/>
    <dgm:cxn modelId="{116465C5-4289-4D97-A3CC-D1683E581956}" srcId="{0A986F47-F796-4381-90A8-2C3ADCF6D18B}" destId="{CAF13059-B567-4EFE-904F-E971DAE318C5}" srcOrd="1" destOrd="0" parTransId="{0873D07D-5A5F-46D4-9233-F8AE24D2CF44}" sibTransId="{B18C7B39-D343-4D46-89FB-179A4C4BE112}"/>
    <dgm:cxn modelId="{72B1BCCE-85CE-4AF2-83A1-DDF74D10C013}" type="presOf" srcId="{732E4F7C-0062-481A-959B-A6799D75C546}" destId="{D1D3F250-A89C-40DF-AD71-19C6C6D189DD}" srcOrd="0" destOrd="0" presId="urn:microsoft.com/office/officeart/2008/layout/TitlePictureLineup"/>
    <dgm:cxn modelId="{7ADE7BD9-4874-4A1A-AE42-3B538B9512BE}" type="presOf" srcId="{CAF13059-B567-4EFE-904F-E971DAE318C5}" destId="{BB6863F5-2005-4B57-B7BA-746EBE0EEBC8}" srcOrd="0" destOrd="0" presId="urn:microsoft.com/office/officeart/2008/layout/TitlePictureLineup"/>
    <dgm:cxn modelId="{E4EE8AE0-3688-4A1E-8F03-63DC899F4D5F}" type="presOf" srcId="{C1147950-9FE0-4B25-979E-2F8BF1CB2752}" destId="{92876E86-B935-479A-878F-D87A0F279D61}" srcOrd="0" destOrd="0" presId="urn:microsoft.com/office/officeart/2008/layout/TitlePictureLineup"/>
    <dgm:cxn modelId="{5F346DEA-B7F1-401D-9F83-DC1779596C6C}" srcId="{0A986F47-F796-4381-90A8-2C3ADCF6D18B}" destId="{732E4F7C-0062-481A-959B-A6799D75C546}" srcOrd="0" destOrd="0" parTransId="{EDC4EF83-AC4E-441C-8242-4F033FBF8E0B}" sibTransId="{1F75F31C-FB49-49DB-A73E-D5D08B276F73}"/>
    <dgm:cxn modelId="{04B799B9-5940-44E6-B14D-49545A1C788A}" type="presParOf" srcId="{2823FBAF-85E9-4206-B488-9EC9B9CAB0E0}" destId="{F5AD1218-4358-4FEB-A8AC-99DF434BC5F4}" srcOrd="0" destOrd="0" presId="urn:microsoft.com/office/officeart/2008/layout/TitlePictureLineup"/>
    <dgm:cxn modelId="{4516CEEA-FBC4-40DE-8272-CF7C75228192}" type="presParOf" srcId="{F5AD1218-4358-4FEB-A8AC-99DF434BC5F4}" destId="{3133ACD8-EF5C-4374-9037-FDC835766648}" srcOrd="0" destOrd="0" presId="urn:microsoft.com/office/officeart/2008/layout/TitlePictureLineup"/>
    <dgm:cxn modelId="{5468F536-3B12-4881-929D-BC5C93DCA39E}" type="presParOf" srcId="{F5AD1218-4358-4FEB-A8AC-99DF434BC5F4}" destId="{3BB86E80-B5D2-4A5F-A629-CDCA40ABB908}" srcOrd="1" destOrd="0" presId="urn:microsoft.com/office/officeart/2008/layout/TitlePictureLineup"/>
    <dgm:cxn modelId="{AEE42103-0042-4694-BB74-2E17C1820E78}" type="presParOf" srcId="{F5AD1218-4358-4FEB-A8AC-99DF434BC5F4}" destId="{92876E86-B935-479A-878F-D87A0F279D61}" srcOrd="2" destOrd="0" presId="urn:microsoft.com/office/officeart/2008/layout/TitlePictureLineup"/>
    <dgm:cxn modelId="{E94A3257-DC2E-4437-8912-AAD1BD02236E}" type="presParOf" srcId="{F5AD1218-4358-4FEB-A8AC-99DF434BC5F4}" destId="{D1D3F250-A89C-40DF-AD71-19C6C6D189DD}" srcOrd="3" destOrd="0" presId="urn:microsoft.com/office/officeart/2008/layout/TitlePictureLineup"/>
    <dgm:cxn modelId="{633AF5C8-1604-4B9E-85F8-5A3EE03D231A}" type="presParOf" srcId="{2823FBAF-85E9-4206-B488-9EC9B9CAB0E0}" destId="{D919FCF0-2E22-4F92-9500-78EDAB4693BB}" srcOrd="1" destOrd="0" presId="urn:microsoft.com/office/officeart/2008/layout/TitlePictureLineup"/>
    <dgm:cxn modelId="{FE58F2C9-28D2-4678-B569-5E509C80192E}" type="presParOf" srcId="{2823FBAF-85E9-4206-B488-9EC9B9CAB0E0}" destId="{CE967491-9324-41B0-877F-1A1E39CAAF54}" srcOrd="2" destOrd="0" presId="urn:microsoft.com/office/officeart/2008/layout/TitlePictureLineup"/>
    <dgm:cxn modelId="{CD6D67C7-A14D-4E19-848D-D0A5BD160C84}" type="presParOf" srcId="{CE967491-9324-41B0-877F-1A1E39CAAF54}" destId="{DE2F807F-86B0-4FF3-9ACF-5286C876A611}" srcOrd="0" destOrd="0" presId="urn:microsoft.com/office/officeart/2008/layout/TitlePictureLineup"/>
    <dgm:cxn modelId="{3588FFEE-1A9F-48F0-8A9B-36690E126DF3}" type="presParOf" srcId="{CE967491-9324-41B0-877F-1A1E39CAAF54}" destId="{51D6E546-07FB-471C-8626-7D8E37E29C6E}" srcOrd="1" destOrd="0" presId="urn:microsoft.com/office/officeart/2008/layout/TitlePictureLineup"/>
    <dgm:cxn modelId="{E9A29A83-D8D4-4703-8EC4-BBDA64285ED6}" type="presParOf" srcId="{CE967491-9324-41B0-877F-1A1E39CAAF54}" destId="{F5C13CDA-8F2A-48EB-AB7D-D05FD70E86FF}" srcOrd="2" destOrd="0" presId="urn:microsoft.com/office/officeart/2008/layout/TitlePictureLineup"/>
    <dgm:cxn modelId="{6B83F750-BB7E-440C-97DB-8EF427A49E0D}" type="presParOf" srcId="{CE967491-9324-41B0-877F-1A1E39CAAF54}" destId="{BB6863F5-2005-4B57-B7BA-746EBE0EEBC8}" srcOrd="3" destOrd="0" presId="urn:microsoft.com/office/officeart/2008/layout/TitlePictureLineup"/>
    <dgm:cxn modelId="{217A2232-20EA-4D50-B15D-164ED2131BCF}" type="presParOf" srcId="{2823FBAF-85E9-4206-B488-9EC9B9CAB0E0}" destId="{D55D73E9-0A66-4255-B6DD-9DCD773B5B42}" srcOrd="3" destOrd="0" presId="urn:microsoft.com/office/officeart/2008/layout/TitlePictureLineup"/>
    <dgm:cxn modelId="{E8B719FB-1BA8-4488-8897-5289692D8B96}" type="presParOf" srcId="{2823FBAF-85E9-4206-B488-9EC9B9CAB0E0}" destId="{75EFEB27-58B1-46D5-B62C-D6F54B797207}" srcOrd="4" destOrd="0" presId="urn:microsoft.com/office/officeart/2008/layout/TitlePictureLineup"/>
    <dgm:cxn modelId="{9F9D1D47-1997-465B-8C78-99D63671D0BD}" type="presParOf" srcId="{75EFEB27-58B1-46D5-B62C-D6F54B797207}" destId="{DF1BC001-B1D2-4141-892C-C7EC3DD41980}" srcOrd="0" destOrd="0" presId="urn:microsoft.com/office/officeart/2008/layout/TitlePictureLineup"/>
    <dgm:cxn modelId="{716095E7-EE1B-4C9F-A4EA-9BF00EF6CEB1}" type="presParOf" srcId="{75EFEB27-58B1-46D5-B62C-D6F54B797207}" destId="{5EC89310-8101-4228-A49C-AEC5EB654680}" srcOrd="1" destOrd="0" presId="urn:microsoft.com/office/officeart/2008/layout/TitlePictureLineup"/>
    <dgm:cxn modelId="{BF70CC68-F581-4222-8C44-18EEA3C29779}" type="presParOf" srcId="{75EFEB27-58B1-46D5-B62C-D6F54B797207}" destId="{F87A6EBE-9EBD-44A7-A870-DFDDE2C17217}" srcOrd="2" destOrd="0" presId="urn:microsoft.com/office/officeart/2008/layout/TitlePictureLineup"/>
    <dgm:cxn modelId="{E1E11662-27AB-42F5-861D-E4BFE1501990}" type="presParOf" srcId="{75EFEB27-58B1-46D5-B62C-D6F54B797207}" destId="{C577C074-594F-4D4A-9E86-67FFD9714D45}" srcOrd="3" destOrd="0" presId="urn:microsoft.com/office/officeart/2008/layout/TitlePictureLineup"/>
  </dgm:cxnLst>
  <dgm:bg/>
  <dgm:whole/>
  <dgm:extLst>
    <a:ext uri="http://schemas.microsoft.com/office/drawing/2008/diagram">
      <dsp:dataModelExt xmlns:dsp="http://schemas.microsoft.com/office/drawing/2008/diagram" relId="rId1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133ACD8-EF5C-4374-9037-FDC835766648}">
      <dsp:nvSpPr>
        <dsp:cNvPr id="0" name=""/>
        <dsp:cNvSpPr/>
      </dsp:nvSpPr>
      <dsp:spPr>
        <a:xfrm>
          <a:off x="23306" y="327706"/>
          <a:ext cx="0" cy="2935009"/>
        </a:xfrm>
        <a:prstGeom prst="line">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3BB86E80-B5D2-4A5F-A629-CDCA40ABB908}">
      <dsp:nvSpPr>
        <dsp:cNvPr id="0" name=""/>
        <dsp:cNvSpPr/>
      </dsp:nvSpPr>
      <dsp:spPr>
        <a:xfrm>
          <a:off x="104834" y="425539"/>
          <a:ext cx="1543652" cy="1320754"/>
        </a:xfrm>
        <a:prstGeom prst="rect">
          <a:avLst/>
        </a:prstGeom>
        <a:blipFill>
          <a:blip xmlns:r="http://schemas.openxmlformats.org/officeDocument/2006/relationships" r:embed="rId1"/>
          <a:srcRect/>
          <a:stretch>
            <a:fillRect t="-3000" b="-3000"/>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92876E86-B935-479A-878F-D87A0F279D61}">
      <dsp:nvSpPr>
        <dsp:cNvPr id="0" name=""/>
        <dsp:cNvSpPr/>
      </dsp:nvSpPr>
      <dsp:spPr>
        <a:xfrm>
          <a:off x="104834" y="1746294"/>
          <a:ext cx="1543652" cy="151642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5400" tIns="25400" rIns="25400" bIns="25400" numCol="1" spcCol="1270" anchor="t" anchorCtr="0">
          <a:noAutofit/>
        </a:bodyPr>
        <a:lstStyle/>
        <a:p>
          <a:pPr marL="0" lvl="0" indent="0" algn="ctr" defTabSz="444500">
            <a:lnSpc>
              <a:spcPct val="90000"/>
            </a:lnSpc>
            <a:spcBef>
              <a:spcPct val="0"/>
            </a:spcBef>
            <a:spcAft>
              <a:spcPct val="35000"/>
            </a:spcAft>
            <a:buNone/>
          </a:pPr>
          <a:endParaRPr lang="en-CA" sz="1000" kern="1200"/>
        </a:p>
      </dsp:txBody>
      <dsp:txXfrm>
        <a:off x="104834" y="1746294"/>
        <a:ext cx="1543652" cy="1516421"/>
      </dsp:txXfrm>
    </dsp:sp>
    <dsp:sp modelId="{D1D3F250-A89C-40DF-AD71-19C6C6D189DD}">
      <dsp:nvSpPr>
        <dsp:cNvPr id="0" name=""/>
        <dsp:cNvSpPr/>
      </dsp:nvSpPr>
      <dsp:spPr>
        <a:xfrm>
          <a:off x="23306" y="1593"/>
          <a:ext cx="1630561" cy="326112"/>
        </a:xfrm>
        <a:prstGeom prst="rect">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3020" tIns="33020" rIns="33020" bIns="33020" numCol="1" spcCol="1270" anchor="ctr" anchorCtr="0">
          <a:noAutofit/>
        </a:bodyPr>
        <a:lstStyle/>
        <a:p>
          <a:pPr marL="0" lvl="0" indent="0" algn="ctr" defTabSz="577850">
            <a:lnSpc>
              <a:spcPct val="90000"/>
            </a:lnSpc>
            <a:spcBef>
              <a:spcPct val="0"/>
            </a:spcBef>
            <a:spcAft>
              <a:spcPct val="35000"/>
            </a:spcAft>
            <a:buNone/>
          </a:pPr>
          <a:r>
            <a:rPr lang="en-CA" sz="1300" kern="1200"/>
            <a:t>Aaron Huinink</a:t>
          </a:r>
        </a:p>
      </dsp:txBody>
      <dsp:txXfrm>
        <a:off x="23306" y="1593"/>
        <a:ext cx="1630561" cy="326112"/>
      </dsp:txXfrm>
    </dsp:sp>
    <dsp:sp modelId="{DE2F807F-86B0-4FF3-9ACF-5286C876A611}">
      <dsp:nvSpPr>
        <dsp:cNvPr id="0" name=""/>
        <dsp:cNvSpPr/>
      </dsp:nvSpPr>
      <dsp:spPr>
        <a:xfrm>
          <a:off x="1927919" y="327706"/>
          <a:ext cx="0" cy="2935009"/>
        </a:xfrm>
        <a:prstGeom prst="line">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51D6E546-07FB-471C-8626-7D8E37E29C6E}">
      <dsp:nvSpPr>
        <dsp:cNvPr id="0" name=""/>
        <dsp:cNvSpPr/>
      </dsp:nvSpPr>
      <dsp:spPr>
        <a:xfrm>
          <a:off x="2009447" y="425539"/>
          <a:ext cx="1543652" cy="1320754"/>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F5C13CDA-8F2A-48EB-AB7D-D05FD70E86FF}">
      <dsp:nvSpPr>
        <dsp:cNvPr id="0" name=""/>
        <dsp:cNvSpPr/>
      </dsp:nvSpPr>
      <dsp:spPr>
        <a:xfrm>
          <a:off x="2009447" y="1746294"/>
          <a:ext cx="1543652" cy="151642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5400" tIns="25400" rIns="25400" bIns="25400" numCol="1" spcCol="1270" anchor="t" anchorCtr="0">
          <a:noAutofit/>
        </a:bodyPr>
        <a:lstStyle/>
        <a:p>
          <a:pPr marL="0" lvl="0" indent="0" algn="ctr" defTabSz="444500">
            <a:lnSpc>
              <a:spcPct val="90000"/>
            </a:lnSpc>
            <a:spcBef>
              <a:spcPct val="0"/>
            </a:spcBef>
            <a:spcAft>
              <a:spcPct val="35000"/>
            </a:spcAft>
            <a:buNone/>
          </a:pPr>
          <a:r>
            <a:rPr lang="en-US" sz="1000" b="0" i="0" u="none" kern="1200"/>
            <a:t>Through biology fieldwork and remote marine research at sea, Tella has a first-hand appreciation for remote communication methods. She has previously worked on both on and off-grid electrical systems, has recently entered the world of HAM radio, and is excited to educate, and be educated by this community.</a:t>
          </a:r>
          <a:endParaRPr lang="en-CA" sz="1000" kern="1200"/>
        </a:p>
      </dsp:txBody>
      <dsp:txXfrm>
        <a:off x="2009447" y="1746294"/>
        <a:ext cx="1543652" cy="1516421"/>
      </dsp:txXfrm>
    </dsp:sp>
    <dsp:sp modelId="{BB6863F5-2005-4B57-B7BA-746EBE0EEBC8}">
      <dsp:nvSpPr>
        <dsp:cNvPr id="0" name=""/>
        <dsp:cNvSpPr/>
      </dsp:nvSpPr>
      <dsp:spPr>
        <a:xfrm>
          <a:off x="1927919" y="1593"/>
          <a:ext cx="1630561" cy="326112"/>
        </a:xfrm>
        <a:prstGeom prst="rect">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3020" tIns="33020" rIns="33020" bIns="33020" numCol="1" spcCol="1270" anchor="ctr" anchorCtr="0">
          <a:noAutofit/>
        </a:bodyPr>
        <a:lstStyle/>
        <a:p>
          <a:pPr marL="0" lvl="0" indent="0" algn="ctr" defTabSz="577850">
            <a:lnSpc>
              <a:spcPct val="90000"/>
            </a:lnSpc>
            <a:spcBef>
              <a:spcPct val="0"/>
            </a:spcBef>
            <a:spcAft>
              <a:spcPct val="35000"/>
            </a:spcAft>
            <a:buNone/>
          </a:pPr>
          <a:r>
            <a:rPr lang="en-CA" sz="1300" kern="1200"/>
            <a:t>Tella Osler</a:t>
          </a:r>
        </a:p>
      </dsp:txBody>
      <dsp:txXfrm>
        <a:off x="1927919" y="1593"/>
        <a:ext cx="1630561" cy="326112"/>
      </dsp:txXfrm>
    </dsp:sp>
    <dsp:sp modelId="{DF1BC001-B1D2-4141-892C-C7EC3DD41980}">
      <dsp:nvSpPr>
        <dsp:cNvPr id="0" name=""/>
        <dsp:cNvSpPr/>
      </dsp:nvSpPr>
      <dsp:spPr>
        <a:xfrm>
          <a:off x="3832532" y="327706"/>
          <a:ext cx="0" cy="2935009"/>
        </a:xfrm>
        <a:prstGeom prst="line">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5EC89310-8101-4228-A49C-AEC5EB654680}">
      <dsp:nvSpPr>
        <dsp:cNvPr id="0" name=""/>
        <dsp:cNvSpPr/>
      </dsp:nvSpPr>
      <dsp:spPr>
        <a:xfrm>
          <a:off x="3914060" y="425539"/>
          <a:ext cx="1543652" cy="1320754"/>
        </a:xfrm>
        <a:prstGeom prst="rect">
          <a:avLst/>
        </a:prstGeom>
        <a:blipFill>
          <a:blip xmlns:r="http://schemas.openxmlformats.org/officeDocument/2006/relationships" r:embed="rId3">
            <a:extLst>
              <a:ext uri="{28A0092B-C50C-407E-A947-70E740481C1C}">
                <a14:useLocalDpi xmlns:a14="http://schemas.microsoft.com/office/drawing/2010/main" val="0"/>
              </a:ext>
            </a:extLst>
          </a:blip>
          <a:srcRect/>
          <a:stretch>
            <a:fillRect t="-23000" b="-23000"/>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F87A6EBE-9EBD-44A7-A870-DFDDE2C17217}">
      <dsp:nvSpPr>
        <dsp:cNvPr id="0" name=""/>
        <dsp:cNvSpPr/>
      </dsp:nvSpPr>
      <dsp:spPr>
        <a:xfrm>
          <a:off x="3914060" y="1746294"/>
          <a:ext cx="1543652" cy="151642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5400" tIns="25400" rIns="25400" bIns="25400" numCol="1" spcCol="1270" anchor="t" anchorCtr="0">
          <a:noAutofit/>
        </a:bodyPr>
        <a:lstStyle/>
        <a:p>
          <a:pPr marL="0" lvl="0" indent="0" algn="ctr" defTabSz="444500">
            <a:lnSpc>
              <a:spcPct val="90000"/>
            </a:lnSpc>
            <a:spcBef>
              <a:spcPct val="0"/>
            </a:spcBef>
            <a:spcAft>
              <a:spcPct val="35000"/>
            </a:spcAft>
            <a:buNone/>
          </a:pPr>
          <a:r>
            <a:rPr lang="en-CA" sz="1000" kern="1200"/>
            <a:t>After 8 years as an electrician, Cameron followed his passion for musical electronics to Camosun's tech program. In recent years, Cameron has spent much of his time in the backcountry. These experiences have given him insight into the needs Flora Communications hopes to fill.</a:t>
          </a:r>
        </a:p>
      </dsp:txBody>
      <dsp:txXfrm>
        <a:off x="3914060" y="1746294"/>
        <a:ext cx="1543652" cy="1516421"/>
      </dsp:txXfrm>
    </dsp:sp>
    <dsp:sp modelId="{C577C074-594F-4D4A-9E86-67FFD9714D45}">
      <dsp:nvSpPr>
        <dsp:cNvPr id="0" name=""/>
        <dsp:cNvSpPr/>
      </dsp:nvSpPr>
      <dsp:spPr>
        <a:xfrm>
          <a:off x="3832532" y="1593"/>
          <a:ext cx="1630561" cy="326112"/>
        </a:xfrm>
        <a:prstGeom prst="rect">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3020" tIns="33020" rIns="33020" bIns="33020" numCol="1" spcCol="1270" anchor="ctr" anchorCtr="0">
          <a:noAutofit/>
        </a:bodyPr>
        <a:lstStyle/>
        <a:p>
          <a:pPr marL="0" lvl="0" indent="0" algn="ctr" defTabSz="577850">
            <a:lnSpc>
              <a:spcPct val="90000"/>
            </a:lnSpc>
            <a:spcBef>
              <a:spcPct val="0"/>
            </a:spcBef>
            <a:spcAft>
              <a:spcPct val="35000"/>
            </a:spcAft>
            <a:buNone/>
          </a:pPr>
          <a:r>
            <a:rPr lang="en-CA" sz="1300" kern="1200"/>
            <a:t>Cameron Gillingham</a:t>
          </a:r>
        </a:p>
      </dsp:txBody>
      <dsp:txXfrm>
        <a:off x="3832532" y="1593"/>
        <a:ext cx="1630561" cy="326112"/>
      </dsp:txXfrm>
    </dsp:sp>
  </dsp:spTree>
</dsp:drawing>
</file>

<file path=word/diagrams/layout1.xml><?xml version="1.0" encoding="utf-8"?>
<dgm:layoutDef xmlns:dgm="http://schemas.openxmlformats.org/drawingml/2006/diagram" xmlns:a="http://schemas.openxmlformats.org/drawingml/2006/main" uniqueId="urn:microsoft.com/office/officeart/2008/layout/TitlePictureLineup">
  <dgm:title val=""/>
  <dgm:desc val=""/>
  <dgm:catLst>
    <dgm:cat type="picture" pri="18000"/>
    <dgm:cat type="pictureconvert" pri="180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40" srcId="0" destId="10" srcOrd="0" destOrd="0"/>
        <dgm:cxn modelId="12" srcId="10" destId="11" srcOrd="0" destOrd="0"/>
        <dgm:cxn modelId="50" srcId="0" destId="20" srcOrd="1" destOrd="0"/>
        <dgm:cxn modelId="22" srcId="20" destId="21" srcOrd="0" destOrd="0"/>
        <dgm:cxn modelId="60" srcId="0" destId="30" srcOrd="1" destOrd="0"/>
        <dgm:cxn modelId="32" srcId="30" destId="31" srcOrd="0" destOrd="0"/>
      </dgm:cxnLst>
      <dgm:bg/>
      <dgm:whole/>
    </dgm:dataModel>
  </dgm:sampData>
  <dgm:styleData>
    <dgm:dataModel>
      <dgm:ptLst>
        <dgm:pt modelId="0" type="doc"/>
        <dgm:pt modelId="10">
          <dgm:prSet phldr="1"/>
        </dgm:pt>
        <dgm:pt modelId="20">
          <dgm:prSet phldr="1"/>
        </dgm:pt>
      </dgm:ptLst>
      <dgm:cxnLst>
        <dgm:cxn modelId="40" srcId="0" destId="10" srcOrd="0" destOrd="0"/>
        <dgm:cxn modelId="5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50" srcId="0" destId="10" srcOrd="0" destOrd="0"/>
        <dgm:cxn modelId="60" srcId="0" destId="20" srcOrd="1" destOrd="0"/>
        <dgm:cxn modelId="70" srcId="0" destId="30" srcOrd="2" destOrd="0"/>
        <dgm:cxn modelId="80" srcId="0" destId="40" srcOrd="3" destOrd="0"/>
      </dgm:cxnLst>
      <dgm:bg/>
      <dgm:whole/>
    </dgm:dataModel>
  </dgm:clrData>
  <dgm:layoutNode name="Name0">
    <dgm:varLst>
      <dgm:dir/>
    </dgm:varLst>
    <dgm:choose name="Name1">
      <dgm:if name="Name2" func="var" arg="dir" op="equ" val="norm">
        <dgm:alg type="lin">
          <dgm:param type="linDir" val="fromL"/>
          <dgm:param type="fallback" val="1D"/>
          <dgm:param type="horzAlign" val="ctr"/>
          <dgm:param type="vertAlign" val="mid"/>
          <dgm:param type="nodeVertAlign" val="t"/>
        </dgm:alg>
      </dgm:if>
      <dgm:else name="Name3">
        <dgm:alg type="lin">
          <dgm:param type="linDir" val="fromR"/>
          <dgm:param type="fallback" val="1D"/>
          <dgm:param type="horzAlign" val="ctr"/>
          <dgm:param type="vertAlign" val="mid"/>
          <dgm:param type="nodeVertAlign" val="t"/>
        </dgm:alg>
      </dgm:else>
    </dgm:choose>
    <dgm:shape xmlns:r="http://schemas.openxmlformats.org/officeDocument/2006/relationships" r:blip="">
      <dgm:adjLst/>
    </dgm:shape>
    <dgm:constrLst>
      <dgm:constr type="h" for="des" forName="Child" op="equ"/>
      <dgm:constr type="w" for="des" forName="Child" op="equ"/>
      <dgm:constr type="h" for="des" forName="Accent" op="equ"/>
      <dgm:constr type="w" for="des" forName="Accent" op="equ"/>
      <dgm:constr type="primFontSz" for="des" forName="Parent" op="equ"/>
      <dgm:constr type="primFontSz" for="des" forName="Child" op="equ"/>
      <dgm:constr type="w" for="ch" forName="composite" refType="w"/>
      <dgm:constr type="h" for="ch" forName="composite" refType="h"/>
      <dgm:constr type="sp" refType="w" refFor="ch" refForName="composite" op="equ" fact="0.1"/>
      <dgm:constr type="w" for="ch" forName="sibTrans" refType="w" refFor="ch" refForName="composite" op="equ" fact="0.05"/>
      <dgm:constr type="h" for="ch" forName="sibTrans" refType="w" refFor="ch" refForName="sibTrans" op="equ"/>
    </dgm:constrLst>
    <dgm:forEach name="nodesForEach" axis="ch" ptType="node">
      <dgm:layoutNode name="composite">
        <dgm:alg type="composite">
          <dgm:param type="ar" val="0.5"/>
        </dgm:alg>
        <dgm:shape xmlns:r="http://schemas.openxmlformats.org/officeDocument/2006/relationships" r:blip="">
          <dgm:adjLst/>
        </dgm:shape>
        <dgm:choose name="Name4">
          <dgm:if name="Name5" func="var" arg="dir" op="equ" val="norm">
            <dgm:constrLst>
              <dgm:constr type="l" for="ch" forName="Parent" refType="w" fact="0"/>
              <dgm:constr type="t" for="ch" forName="Parent" refType="h" fact="0"/>
              <dgm:constr type="w" for="ch" forName="Parent" refType="w"/>
              <dgm:constr type="h" for="ch" forName="Parent" refType="h" fact="0.1"/>
              <dgm:constr type="l" for="ch" forName="Accent" refType="w" fact="0"/>
              <dgm:constr type="b" for="ch" forName="Accent" refType="h"/>
              <dgm:constr type="w" for="ch" forName="Accent" refType="w" fact="0"/>
              <dgm:constr type="h" for="ch" forName="Accent" refType="h" fact="0.9"/>
              <dgm:constr type="l" for="ch" forName="Image" refType="w" fact="0.05"/>
              <dgm:constr type="t" for="ch" forName="Image" refType="h" fact="0.13"/>
              <dgm:constr type="w" for="ch" forName="Image" refType="w" fact="0.9467"/>
              <dgm:constr type="h" for="ch" forName="Image" refType="h" fact="0.405"/>
              <dgm:constr type="l" for="ch" forName="Child" refType="w" fact="0.05"/>
              <dgm:constr type="t" for="ch" forName="Child" refType="h" fact="0.535"/>
              <dgm:constr type="w" for="ch" forName="Child" refType="w" fact="0.9467"/>
              <dgm:constr type="h" for="ch" forName="Child" refType="h" fact="0.465"/>
            </dgm:constrLst>
          </dgm:if>
          <dgm:else name="Name6">
            <dgm:constrLst>
              <dgm:constr type="l" for="ch" forName="Parent" refType="w" fact="0"/>
              <dgm:constr type="t" for="ch" forName="Parent" refType="h" fact="0"/>
              <dgm:constr type="w" for="ch" forName="Parent" refType="w"/>
              <dgm:constr type="h" for="ch" forName="Parent" refType="h" fact="0.1"/>
              <dgm:constr type="l" for="ch" forName="Accent" refType="w"/>
              <dgm:constr type="b" for="ch" forName="Accent" refType="h"/>
              <dgm:constr type="h" for="ch" forName="Accent" refType="h" fact="0.9"/>
              <dgm:constr type="l" for="ch" forName="Image" refType="w" fact="0"/>
              <dgm:constr type="t" for="ch" forName="Image" refType="h" fact="0.13"/>
              <dgm:constr type="w" for="ch" forName="Image" refType="w" fact="0.9467"/>
              <dgm:constr type="h" for="ch" forName="Image" refType="h" fact="0.405"/>
              <dgm:constr type="l" for="ch" forName="Child" refType="w" fact="0"/>
              <dgm:constr type="t" for="ch" forName="Child" refType="h" fact="0.535"/>
              <dgm:constr type="w" for="ch" forName="Child" refType="w" fact="0.9467"/>
              <dgm:constr type="h" for="ch" forName="Child" refType="h" fact="0.465"/>
            </dgm:constrLst>
          </dgm:else>
        </dgm:choose>
        <dgm:forEach name="Name7" axis="self" ptType="node">
          <dgm:layoutNode name="Accent" styleLbl="alignAcc1">
            <dgm:alg type="sp"/>
            <dgm:shape xmlns:r="http://schemas.openxmlformats.org/officeDocument/2006/relationships" type="line" r:blip="">
              <dgm:adjLst/>
            </dgm:shape>
            <dgm:presOf/>
          </dgm:layoutNode>
          <dgm:layoutNode name="Image">
            <dgm:alg type="sp"/>
            <dgm:shape xmlns:r="http://schemas.openxmlformats.org/officeDocument/2006/relationships" type="rect" r:blip="" blipPhldr="1">
              <dgm:adjLst/>
            </dgm:shape>
            <dgm:presOf/>
          </dgm:layoutNode>
          <dgm:layoutNode name="Child" styleLbl="revTx">
            <dgm:varLst>
              <dgm:bulletEnabled val="1"/>
            </dgm:varLst>
            <dgm:choose name="Name8">
              <dgm:if name="Name9" axis="ch" ptType="node" func="cnt" op="gt" val="1">
                <dgm:choose name="Name10">
                  <dgm:if name="Name11" func="var" arg="dir" op="equ" val="norm">
                    <dgm:alg type="tx">
                      <dgm:param type="shpTxLTRAlignCh" val="l"/>
                      <dgm:param type="shpTxRTLAlignCh" val="r"/>
                      <dgm:param type="txAnchorVert" val="t"/>
                      <dgm:param type="stBulletLvl" val="1"/>
                    </dgm:alg>
                  </dgm:if>
                  <dgm:else name="Name12">
                    <dgm:alg type="tx">
                      <dgm:param type="shpTxLTRAlignCh" val="l"/>
                      <dgm:param type="shpTxRTLAlignCh" val="r"/>
                      <dgm:param type="txAnchorVert" val="t"/>
                      <dgm:param type="stBulletLvl" val="1"/>
                    </dgm:alg>
                  </dgm:else>
                </dgm:choose>
              </dgm:if>
              <dgm:else name="Name13">
                <dgm:choose name="Name14">
                  <dgm:if name="Name15" func="var" arg="dir" op="equ" val="norm">
                    <dgm:alg type="tx">
                      <dgm:param type="shpTxLTRAlignCh" val="l"/>
                      <dgm:param type="shpTxRTLAlignCh" val="r"/>
                      <dgm:param type="txAnchorVert" val="t"/>
                      <dgm:param type="stBulletLvl" val="2"/>
                    </dgm:alg>
                  </dgm:if>
                  <dgm:else name="Name16">
                    <dgm:alg type="tx">
                      <dgm:param type="shpTxLTRAlignCh" val="l"/>
                      <dgm:param type="shpTxRTLAlignCh" val="r"/>
                      <dgm:param type="txAnchorVert" val="t"/>
                      <dgm:param type="stBulletLvl" val="2"/>
                    </dgm:alg>
                  </dgm:else>
                </dgm:choose>
              </dgm:else>
            </dgm:choose>
            <dgm:shape xmlns:r="http://schemas.openxmlformats.org/officeDocument/2006/relationships" type="rect" r:blip="">
              <dgm:adjLst/>
            </dgm:shape>
            <dgm:presOf axis="des" ptType="node"/>
            <dgm:constrLst>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Parent" styleLbl="alignNode1">
            <dgm:varLst>
              <dgm:bulletEnabled val="1"/>
            </dgm:varLst>
            <dgm:alg type="tx">
              <dgm:param type="shpTxLTRAlignCh" val="ctr"/>
              <dgm:param type="txAnchorVertCh" val="mid"/>
            </dgm:alg>
            <dgm:shape xmlns:r="http://schemas.openxmlformats.org/officeDocument/2006/relationships" type="rect" r:blip="">
              <dgm:adjLst/>
            </dgm:shape>
            <dgm:presOf axis="self"/>
            <dgm:constrLst>
              <dgm:constr type="lMarg" refType="primFontSz" fact="0.2"/>
              <dgm:constr type="rMarg" refType="primFontSz" fact="0.2"/>
              <dgm:constr type="tMarg" refType="primFontSz" fact="0.2"/>
              <dgm:constr type="bMarg" refType="primFontSz" fact="0.2"/>
            </dgm:constrLst>
            <dgm:ruleLst>
              <dgm:rule type="primFontSz" val="5" fact="NaN" max="NaN"/>
            </dgm:ruleLst>
          </dgm:layoutNode>
        </dgm:forEach>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Odf2a7jTOYZ2UMOJC0PtGYsiQ1Q==">CgMxLjA4AHIhMVBRckloczRIVElEd2hyaS1iNGIzZFY1MElHWDBpSWlP</go:docsCustomData>
</go:gDocsCustomXmlDataStorage>
</file>

<file path=customXml/itemProps1.xml><?xml version="1.0" encoding="utf-8"?>
<ds:datastoreItem xmlns:ds="http://schemas.openxmlformats.org/officeDocument/2006/customXml" ds:itemID="{5CC9C235-4D9B-41BD-867D-B96B28A454E8}">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45</TotalTime>
  <Pages>20</Pages>
  <Words>5589</Words>
  <Characters>31859</Characters>
  <Application>Microsoft Office Word</Application>
  <DocSecurity>0</DocSecurity>
  <Lines>265</Lines>
  <Paragraphs>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37374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Cameron Gillingham</dc:creator>
  <cp:lastModifiedBy>Cameron Gillingham</cp:lastModifiedBy>
  <cp:revision>3</cp:revision>
  <dcterms:created xsi:type="dcterms:W3CDTF">2024-09-20T02:00:00Z</dcterms:created>
  <dcterms:modified xsi:type="dcterms:W3CDTF">2024-09-20T02:44:00Z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zotero-version="6.0.36"&gt;&lt;session id="OiZo7VIY"/&gt;&lt;style id="http://www.zotero.org/styles/ieee" locale="en-US" hasBibliography="1" bibliographyStyleHasBeenSet="1"/&gt;&lt;prefs&gt;&lt;pref name="fieldType" value="Field"/&gt;&lt;pref name="automaticJour</vt:lpwstr>
  </property>
  <property fmtid="{D5CDD505-2E9C-101B-9397-08002B2CF9AE}" pid="3" name="ZOTERO_PREF_2">
    <vt:lpwstr>nalAbbreviations" value="true"/&gt;&lt;/prefs&gt;&lt;/data&gt;</vt:lpwstr>
  </property>
</Properties>
</file>